
<file path=[Content_Types].xml><?xml version="1.0" encoding="utf-8"?>
<Types xmlns="http://schemas.openxmlformats.org/package/2006/content-types">
  <Override PartName="/word/footnotes.xml" ContentType="application/vnd.openxmlformats-officedocument.wordprocessingml.footnotes+xml"/>
  <Override PartName="/customXml/itemProps1.xml" ContentType="application/vnd.openxmlformats-officedocument.customXmlProperties+xml"/>
  <Override PartName="/word/comments.xml" ContentType="application/vnd.openxmlformats-officedocument.wordprocessingml.comments+xml"/>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tiff" ContentType="image/tif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5B1781" w:rsidRDefault="00067072" w:rsidP="005B1781">
      <w:pPr>
        <w:pStyle w:val="af8"/>
        <w:spacing w:line="480" w:lineRule="auto"/>
        <w:rPr>
          <w:rFonts w:eastAsia="新細明體"/>
          <w:i/>
          <w:lang w:eastAsia="zh-TW"/>
        </w:rPr>
      </w:pPr>
      <w:bookmarkStart w:id="0" w:name="_GoBack"/>
      <w:bookmarkEnd w:id="0"/>
      <w:del w:id="1" w:author="." w:date="2020-02-10T22:31:00Z">
        <w:r w:rsidRPr="00B615AF" w:rsidDel="00086C79">
          <w:rPr>
            <w:rFonts w:eastAsia="新細明體"/>
            <w:i/>
          </w:rPr>
          <w:delText>Running head:</w:delText>
        </w:r>
        <w:r w:rsidR="005B1781" w:rsidDel="00086C79">
          <w:rPr>
            <w:rFonts w:eastAsia="新細明體"/>
            <w:i/>
          </w:rPr>
          <w:delText xml:space="preserve"> </w:delText>
        </w:r>
        <w:r w:rsidR="005B1781" w:rsidRPr="00D34162" w:rsidDel="00086C79">
          <w:rPr>
            <w:rFonts w:eastAsia="新細明體"/>
            <w:i/>
            <w:lang w:eastAsia="zh-TW"/>
          </w:rPr>
          <w:delText>generalist predators</w:delText>
        </w:r>
        <w:r w:rsidR="005B1781" w:rsidDel="00086C79">
          <w:rPr>
            <w:rFonts w:eastAsia="新細明體"/>
            <w:i/>
            <w:lang w:eastAsia="zh-TW"/>
          </w:rPr>
          <w:delText xml:space="preserve"> for </w:delText>
        </w:r>
        <w:r w:rsidR="005B1781" w:rsidRPr="00D34162" w:rsidDel="00086C79">
          <w:rPr>
            <w:rFonts w:eastAsia="新細明體"/>
            <w:i/>
            <w:lang w:eastAsia="zh-TW"/>
          </w:rPr>
          <w:delText>biocontrol</w:delText>
        </w:r>
      </w:del>
    </w:p>
    <w:p w:rsidR="00B6287D" w:rsidRDefault="00B6287D" w:rsidP="005B1781">
      <w:pPr>
        <w:pStyle w:val="af8"/>
        <w:spacing w:line="480" w:lineRule="auto"/>
        <w:rPr>
          <w:rFonts w:eastAsia="新細明體"/>
          <w:i/>
          <w:lang w:eastAsia="zh-TW"/>
        </w:rPr>
      </w:pPr>
    </w:p>
    <w:p w:rsidR="00086C79" w:rsidRPr="00086C79" w:rsidRDefault="00086C79" w:rsidP="00086C79">
      <w:pPr>
        <w:pStyle w:val="af8"/>
        <w:spacing w:line="480" w:lineRule="auto"/>
        <w:jc w:val="center"/>
        <w:rPr>
          <w:ins w:id="2" w:author="." w:date="2020-02-10T22:31:00Z"/>
          <w:b/>
          <w:sz w:val="28"/>
          <w:szCs w:val="28"/>
        </w:rPr>
      </w:pPr>
      <w:commentRangeStart w:id="3"/>
      <w:ins w:id="4" w:author="." w:date="2020-02-10T22:31:00Z">
        <w:r w:rsidRPr="00086C79">
          <w:rPr>
            <w:b/>
            <w:sz w:val="28"/>
            <w:szCs w:val="28"/>
          </w:rPr>
          <w:t>Pest consumption by arthropod generalist predators increases with crop stage in organic and conventional farms</w:t>
        </w:r>
      </w:ins>
      <w:commentRangeEnd w:id="3"/>
      <w:ins w:id="5" w:author="." w:date="2020-02-10T22:49:00Z">
        <w:r w:rsidR="006C375B">
          <w:rPr>
            <w:rStyle w:val="a8"/>
          </w:rPr>
          <w:commentReference w:id="3"/>
        </w:r>
      </w:ins>
    </w:p>
    <w:p w:rsidR="0092770A" w:rsidDel="00086C79" w:rsidRDefault="00E06B9A" w:rsidP="0092770A">
      <w:pPr>
        <w:pStyle w:val="af8"/>
        <w:spacing w:line="480" w:lineRule="auto"/>
        <w:jc w:val="center"/>
        <w:rPr>
          <w:del w:id="6" w:author="." w:date="2020-02-10T22:31:00Z"/>
          <w:b/>
          <w:sz w:val="28"/>
          <w:szCs w:val="28"/>
          <w:lang w:eastAsia="zh-TW"/>
        </w:rPr>
      </w:pPr>
      <w:del w:id="7" w:author="." w:date="2020-02-10T22:31:00Z">
        <w:r w:rsidDel="00086C79">
          <w:rPr>
            <w:b/>
            <w:sz w:val="28"/>
            <w:szCs w:val="28"/>
            <w:lang w:eastAsia="zh-TW"/>
          </w:rPr>
          <w:delText>B</w:delText>
        </w:r>
        <w:r w:rsidR="0092770A" w:rsidRPr="0092770A" w:rsidDel="00086C79">
          <w:rPr>
            <w:b/>
            <w:sz w:val="28"/>
            <w:szCs w:val="28"/>
            <w:lang w:eastAsia="zh-TW"/>
          </w:rPr>
          <w:delText xml:space="preserve">iocontrol </w:delText>
        </w:r>
        <w:r w:rsidR="00D34162" w:rsidDel="00086C79">
          <w:rPr>
            <w:b/>
            <w:sz w:val="28"/>
            <w:szCs w:val="28"/>
            <w:lang w:eastAsia="zh-TW"/>
          </w:rPr>
          <w:delText>efficacy</w:delText>
        </w:r>
        <w:r w:rsidR="0092770A" w:rsidRPr="0092770A" w:rsidDel="00086C79">
          <w:rPr>
            <w:b/>
            <w:sz w:val="28"/>
            <w:szCs w:val="28"/>
            <w:lang w:eastAsia="zh-TW"/>
          </w:rPr>
          <w:delText xml:space="preserve"> of arthropod generalist predators increases with crop stage in organic and conventional farms</w:delText>
        </w:r>
        <w:r w:rsidR="0092770A" w:rsidDel="00086C79">
          <w:rPr>
            <w:b/>
            <w:sz w:val="28"/>
            <w:szCs w:val="28"/>
            <w:lang w:eastAsia="zh-TW"/>
          </w:rPr>
          <w:delText xml:space="preserve"> </w:delText>
        </w:r>
      </w:del>
    </w:p>
    <w:p w:rsidR="0092770A" w:rsidRPr="0092770A" w:rsidRDefault="0092770A" w:rsidP="0092770A">
      <w:pPr>
        <w:pStyle w:val="af8"/>
        <w:spacing w:line="480" w:lineRule="auto"/>
        <w:jc w:val="center"/>
        <w:rPr>
          <w:b/>
          <w:sz w:val="28"/>
          <w:szCs w:val="28"/>
          <w:lang w:eastAsia="zh-TW"/>
        </w:rPr>
      </w:pPr>
    </w:p>
    <w:p w:rsidR="00623C51" w:rsidRDefault="00CA3E39" w:rsidP="001F3598">
      <w:pPr>
        <w:spacing w:line="480" w:lineRule="auto"/>
        <w:jc w:val="center"/>
        <w:rPr>
          <w:vertAlign w:val="superscript"/>
        </w:rPr>
      </w:pPr>
      <w:r w:rsidRPr="002404E4">
        <w:rPr>
          <w:rFonts w:cs="Times New Roman"/>
        </w:rPr>
        <w:t xml:space="preserve">Gen-Chang </w:t>
      </w:r>
      <w:r w:rsidRPr="002404E4">
        <w:rPr>
          <w:rFonts w:eastAsia="標楷體" w:cs="Times New Roman"/>
        </w:rPr>
        <w:t>Hsu</w:t>
      </w:r>
      <w:r w:rsidRPr="002404E4">
        <w:rPr>
          <w:rFonts w:eastAsia="標楷體" w:cs="Times New Roman"/>
          <w:vertAlign w:val="superscript"/>
        </w:rPr>
        <w:t>1</w:t>
      </w:r>
      <w:r>
        <w:rPr>
          <w:rFonts w:eastAsia="標楷體" w:hAnsi="標楷體" w:cs="Times New Roman" w:hint="eastAsia"/>
        </w:rPr>
        <w:t xml:space="preserve">, </w:t>
      </w:r>
      <w:proofErr w:type="spellStart"/>
      <w:r w:rsidRPr="002404E4">
        <w:rPr>
          <w:rFonts w:eastAsia="標楷體" w:cs="Times New Roman"/>
        </w:rPr>
        <w:t>Jia-Ang</w:t>
      </w:r>
      <w:proofErr w:type="spellEnd"/>
      <w:r w:rsidRPr="002404E4">
        <w:rPr>
          <w:rFonts w:cs="Times New Roman"/>
        </w:rPr>
        <w:t xml:space="preserve"> Ou</w:t>
      </w:r>
      <w:r w:rsidRPr="002404E4">
        <w:rPr>
          <w:rFonts w:cs="Times New Roman"/>
          <w:vertAlign w:val="superscript"/>
        </w:rPr>
        <w:t>2</w:t>
      </w:r>
      <w:r w:rsidR="00623C51">
        <w:t>,</w:t>
      </w:r>
      <w:r w:rsidR="00E67AC7">
        <w:t xml:space="preserve"> </w:t>
      </w:r>
      <w:r w:rsidR="00AD3011">
        <w:t>and</w:t>
      </w:r>
      <w:r w:rsidR="00623C51">
        <w:t xml:space="preserve"> Chuan-Kai Ho</w:t>
      </w:r>
      <w:r w:rsidR="00623C51" w:rsidRPr="00434722">
        <w:rPr>
          <w:vertAlign w:val="superscript"/>
        </w:rPr>
        <w:t>1</w:t>
      </w:r>
      <w:proofErr w:type="gramStart"/>
      <w:r w:rsidR="00434722">
        <w:rPr>
          <w:rFonts w:hint="eastAsia"/>
          <w:vertAlign w:val="superscript"/>
        </w:rPr>
        <w:t>,</w:t>
      </w:r>
      <w:r w:rsidR="002F630E">
        <w:rPr>
          <w:vertAlign w:val="superscript"/>
        </w:rPr>
        <w:t>2</w:t>
      </w:r>
      <w:proofErr w:type="gramEnd"/>
      <w:r w:rsidR="00434722">
        <w:rPr>
          <w:rFonts w:hint="eastAsia"/>
          <w:vertAlign w:val="superscript"/>
        </w:rPr>
        <w:t>*</w:t>
      </w:r>
    </w:p>
    <w:p w:rsidR="008772F9" w:rsidRDefault="008772F9" w:rsidP="002F630E">
      <w:pPr>
        <w:spacing w:line="480" w:lineRule="auto"/>
        <w:rPr>
          <w:vertAlign w:val="superscript"/>
        </w:rPr>
      </w:pPr>
    </w:p>
    <w:p w:rsidR="002F630E" w:rsidRDefault="002F630E" w:rsidP="002F630E">
      <w:pPr>
        <w:spacing w:line="480" w:lineRule="auto"/>
      </w:pPr>
      <w:r>
        <w:rPr>
          <w:vertAlign w:val="superscript"/>
        </w:rPr>
        <w:t>1</w:t>
      </w:r>
      <w:r w:rsidRPr="00D06C41">
        <w:t>D</w:t>
      </w:r>
      <w:r>
        <w:rPr>
          <w:rFonts w:hint="eastAsia"/>
        </w:rPr>
        <w:t xml:space="preserve">epartment of Life Science, </w:t>
      </w:r>
      <w:r w:rsidRPr="00777B48">
        <w:t>National Taiwan University</w:t>
      </w:r>
      <w:r>
        <w:rPr>
          <w:rFonts w:hint="eastAsia"/>
        </w:rPr>
        <w:t>, Taipei, Taiwan</w:t>
      </w:r>
    </w:p>
    <w:p w:rsidR="00623C51" w:rsidRDefault="002F630E" w:rsidP="00434722">
      <w:pPr>
        <w:spacing w:line="480" w:lineRule="auto"/>
      </w:pPr>
      <w:r>
        <w:rPr>
          <w:vertAlign w:val="superscript"/>
        </w:rPr>
        <w:t>2</w:t>
      </w:r>
      <w:r w:rsidR="00623C51">
        <w:t>Institute of Ecology and Evolutionary Biology, National Taiwan University</w:t>
      </w:r>
      <w:r w:rsidR="00434722">
        <w:rPr>
          <w:rFonts w:hint="eastAsia"/>
        </w:rPr>
        <w:t>, Taipei, Taiwan</w:t>
      </w:r>
    </w:p>
    <w:p w:rsidR="002F630E" w:rsidRPr="00D63080" w:rsidRDefault="00434722" w:rsidP="00D63080">
      <w:pPr>
        <w:spacing w:line="480" w:lineRule="auto"/>
      </w:pPr>
      <w:r>
        <w:t xml:space="preserve">* Correspondence author.  </w:t>
      </w:r>
      <w:proofErr w:type="spellStart"/>
      <w:r w:rsidR="003C0B1B" w:rsidRPr="00215ACF">
        <w:t>ORCiD</w:t>
      </w:r>
      <w:proofErr w:type="spellEnd"/>
      <w:r w:rsidR="003C0B1B" w:rsidRPr="00215ACF">
        <w:t xml:space="preserve"> ID: http://orcid.org/0000-0002-6437-</w:t>
      </w:r>
      <w:proofErr w:type="gramStart"/>
      <w:r w:rsidR="003C0B1B" w:rsidRPr="00215ACF">
        <w:t>0073</w:t>
      </w:r>
      <w:r w:rsidR="003C0B1B" w:rsidRPr="003C0B1B">
        <w:t xml:space="preserve"> </w:t>
      </w:r>
      <w:r w:rsidR="003C0B1B">
        <w:t xml:space="preserve"> Email</w:t>
      </w:r>
      <w:proofErr w:type="gramEnd"/>
      <w:r w:rsidR="003C0B1B">
        <w:t xml:space="preserve">: </w:t>
      </w:r>
      <w:hyperlink r:id="rId9" w:history="1">
        <w:r w:rsidR="003C0B1B" w:rsidRPr="00A6493D">
          <w:rPr>
            <w:rStyle w:val="a3"/>
          </w:rPr>
          <w:t>c</w:t>
        </w:r>
        <w:r w:rsidR="003C0B1B" w:rsidRPr="00A6493D">
          <w:rPr>
            <w:rStyle w:val="a3"/>
            <w:rFonts w:hint="eastAsia"/>
          </w:rPr>
          <w:t>k</w:t>
        </w:r>
        <w:r w:rsidR="003C0B1B" w:rsidRPr="00A6493D">
          <w:rPr>
            <w:rStyle w:val="a3"/>
          </w:rPr>
          <w:t>ho@</w:t>
        </w:r>
        <w:r w:rsidR="003C0B1B" w:rsidRPr="00A6493D">
          <w:rPr>
            <w:rStyle w:val="a3"/>
            <w:rFonts w:hint="eastAsia"/>
          </w:rPr>
          <w:t>ntu.</w:t>
        </w:r>
        <w:r w:rsidR="003C0B1B" w:rsidRPr="00A6493D">
          <w:rPr>
            <w:rStyle w:val="a3"/>
          </w:rPr>
          <w:t>ed</w:t>
        </w:r>
        <w:r w:rsidR="003C0B1B" w:rsidRPr="00A6493D">
          <w:rPr>
            <w:rStyle w:val="a3"/>
            <w:rFonts w:hint="eastAsia"/>
          </w:rPr>
          <w:t>u.tw</w:t>
        </w:r>
      </w:hyperlink>
      <w:r w:rsidR="002F630E">
        <w:rPr>
          <w:rFonts w:cs="Times New Roman"/>
          <w:b/>
          <w:sz w:val="28"/>
          <w:szCs w:val="28"/>
        </w:rPr>
        <w:br w:type="page"/>
      </w:r>
    </w:p>
    <w:p w:rsidR="006E3F85" w:rsidRPr="00F86CE0" w:rsidRDefault="006E3F85" w:rsidP="00FC200D">
      <w:pPr>
        <w:widowControl/>
        <w:spacing w:line="480" w:lineRule="auto"/>
        <w:jc w:val="center"/>
        <w:rPr>
          <w:rFonts w:cs="Times New Roman"/>
          <w:b/>
          <w:sz w:val="28"/>
          <w:szCs w:val="28"/>
        </w:rPr>
      </w:pPr>
      <w:r w:rsidRPr="00F86CE0">
        <w:rPr>
          <w:rFonts w:cs="Times New Roman" w:hint="eastAsia"/>
          <w:b/>
          <w:sz w:val="28"/>
          <w:szCs w:val="28"/>
        </w:rPr>
        <w:lastRenderedPageBreak/>
        <w:t>Abstract</w:t>
      </w:r>
    </w:p>
    <w:p w:rsidR="00EA1F0B" w:rsidRPr="00F86CE0" w:rsidRDefault="000358C5" w:rsidP="00720618">
      <w:pPr>
        <w:pStyle w:val="af8"/>
        <w:numPr>
          <w:ilvl w:val="0"/>
          <w:numId w:val="42"/>
        </w:numPr>
        <w:spacing w:line="480" w:lineRule="auto"/>
        <w:ind w:left="357" w:hanging="357"/>
      </w:pPr>
      <w:r w:rsidRPr="00F86CE0">
        <w:t xml:space="preserve">Although generalist predators are ubiquitous </w:t>
      </w:r>
      <w:del w:id="8" w:author="." w:date="2020-02-13T20:45:00Z">
        <w:r w:rsidRPr="00F86CE0" w:rsidDel="00FD4DA0">
          <w:delText xml:space="preserve">and consume pests </w:delText>
        </w:r>
      </w:del>
      <w:r w:rsidRPr="00F86CE0">
        <w:t xml:space="preserve">in agro-ecosystems, their </w:t>
      </w:r>
      <w:ins w:id="9" w:author="." w:date="2020-02-13T20:45:00Z">
        <w:r w:rsidR="00FD4DA0" w:rsidRPr="00F86CE0">
          <w:rPr>
            <w:rFonts w:hint="eastAsia"/>
            <w:lang w:eastAsia="zh-TW"/>
          </w:rPr>
          <w:t>functional role in</w:t>
        </w:r>
        <w:r w:rsidR="00FD4DA0" w:rsidRPr="00F86CE0">
          <w:t xml:space="preserve"> </w:t>
        </w:r>
        <w:r w:rsidR="00FD4DA0" w:rsidRPr="00F86CE0">
          <w:rPr>
            <w:rFonts w:hint="eastAsia"/>
            <w:lang w:eastAsia="zh-TW"/>
          </w:rPr>
          <w:t xml:space="preserve">pest </w:t>
        </w:r>
        <w:r w:rsidR="00FD4DA0" w:rsidRPr="00F86CE0">
          <w:t>consum</w:t>
        </w:r>
        <w:r w:rsidR="00FD4DA0" w:rsidRPr="00F86CE0">
          <w:rPr>
            <w:rFonts w:hint="eastAsia"/>
            <w:lang w:eastAsia="zh-TW"/>
          </w:rPr>
          <w:t>ption</w:t>
        </w:r>
      </w:ins>
      <w:ins w:id="10" w:author="." w:date="2020-02-13T20:46:00Z">
        <w:r w:rsidR="00FD4DA0" w:rsidRPr="00F86CE0">
          <w:rPr>
            <w:rFonts w:hint="eastAsia"/>
            <w:lang w:eastAsia="zh-TW"/>
          </w:rPr>
          <w:t xml:space="preserve"> </w:t>
        </w:r>
      </w:ins>
      <w:del w:id="11" w:author="." w:date="2020-02-13T20:45:00Z">
        <w:r w:rsidRPr="00F86CE0" w:rsidDel="00FD4DA0">
          <w:delText>biocontrol efficacy</w:delText>
        </w:r>
      </w:del>
      <w:del w:id="12" w:author="." w:date="2020-02-13T20:46:00Z">
        <w:r w:rsidRPr="00F86CE0" w:rsidDel="00FD4DA0">
          <w:delText xml:space="preserve"> </w:delText>
        </w:r>
      </w:del>
      <w:r w:rsidRPr="00F86CE0">
        <w:t>has been debated because the</w:t>
      </w:r>
      <w:r w:rsidR="00B014AD" w:rsidRPr="00F86CE0">
        <w:t xml:space="preserve"> diet choice</w:t>
      </w:r>
      <w:r w:rsidRPr="00F86CE0">
        <w:t xml:space="preserve"> of generalist predators</w:t>
      </w:r>
      <w:r w:rsidR="001D0099" w:rsidRPr="00F86CE0">
        <w:t xml:space="preserve"> may </w:t>
      </w:r>
      <w:r w:rsidRPr="00F86CE0">
        <w:t xml:space="preserve">vary with </w:t>
      </w:r>
      <w:r w:rsidR="001D0099" w:rsidRPr="00F86CE0">
        <w:t xml:space="preserve">prey composition, </w:t>
      </w:r>
      <w:r w:rsidRPr="00F86CE0">
        <w:t>crop stage,</w:t>
      </w:r>
      <w:r w:rsidR="001D0099" w:rsidRPr="00F86CE0">
        <w:t xml:space="preserve"> and farm type</w:t>
      </w:r>
      <w:r w:rsidR="00B014AD" w:rsidRPr="00F86CE0">
        <w:t xml:space="preserve">.  </w:t>
      </w:r>
      <w:r w:rsidR="001D0099" w:rsidRPr="00F86CE0">
        <w:t xml:space="preserve">Quantitative studies on the </w:t>
      </w:r>
      <w:proofErr w:type="spellStart"/>
      <w:r w:rsidR="001D0099" w:rsidRPr="00F86CE0">
        <w:t>trophic</w:t>
      </w:r>
      <w:proofErr w:type="spellEnd"/>
      <w:r w:rsidR="001D0099" w:rsidRPr="00F86CE0">
        <w:t xml:space="preserve"> dynamics of generalist predators are needed to assess their </w:t>
      </w:r>
      <w:del w:id="13" w:author="." w:date="2020-02-13T20:47:00Z">
        <w:r w:rsidR="001D0099" w:rsidRPr="00F86CE0" w:rsidDel="00FD4DA0">
          <w:delText xml:space="preserve">efficacy </w:delText>
        </w:r>
      </w:del>
      <w:ins w:id="14" w:author="." w:date="2020-02-13T20:47:00Z">
        <w:r w:rsidR="00FD4DA0" w:rsidRPr="00F86CE0">
          <w:rPr>
            <w:rFonts w:hint="eastAsia"/>
            <w:lang w:eastAsia="zh-TW"/>
          </w:rPr>
          <w:t>potential</w:t>
        </w:r>
        <w:r w:rsidR="00FD4DA0" w:rsidRPr="00F86CE0">
          <w:t xml:space="preserve"> </w:t>
        </w:r>
      </w:ins>
      <w:r w:rsidR="001D0099" w:rsidRPr="00F86CE0">
        <w:t xml:space="preserve">as </w:t>
      </w:r>
      <w:proofErr w:type="spellStart"/>
      <w:r w:rsidR="001D0099" w:rsidRPr="00F86CE0">
        <w:t>biocontrol</w:t>
      </w:r>
      <w:proofErr w:type="spellEnd"/>
      <w:r w:rsidR="001D0099" w:rsidRPr="00F86CE0">
        <w:t xml:space="preserve"> agents.  </w:t>
      </w:r>
    </w:p>
    <w:p w:rsidR="00EA1F0B" w:rsidRPr="002830B5" w:rsidRDefault="008E7F86" w:rsidP="006F50E2">
      <w:pPr>
        <w:pStyle w:val="af8"/>
        <w:numPr>
          <w:ilvl w:val="0"/>
          <w:numId w:val="42"/>
        </w:numPr>
        <w:spacing w:line="480" w:lineRule="auto"/>
        <w:ind w:left="357" w:hanging="357"/>
      </w:pPr>
      <w:r w:rsidRPr="00F86CE0">
        <w:t xml:space="preserve">To </w:t>
      </w:r>
      <w:r w:rsidR="00F8644A" w:rsidRPr="00F86CE0">
        <w:t xml:space="preserve">examine </w:t>
      </w:r>
      <w:r w:rsidRPr="00F86CE0">
        <w:t>the</w:t>
      </w:r>
      <w:r w:rsidR="00D77A58" w:rsidRPr="00F86CE0">
        <w:t xml:space="preserve"> </w:t>
      </w:r>
      <w:proofErr w:type="spellStart"/>
      <w:ins w:id="15" w:author="." w:date="2020-02-13T20:48:00Z">
        <w:r w:rsidR="00FD4DA0" w:rsidRPr="00F86CE0">
          <w:rPr>
            <w:rFonts w:hint="eastAsia"/>
            <w:lang w:eastAsia="zh-TW"/>
          </w:rPr>
          <w:t>trophic</w:t>
        </w:r>
        <w:proofErr w:type="spellEnd"/>
        <w:r w:rsidR="00FD4DA0" w:rsidRPr="00F86CE0">
          <w:rPr>
            <w:rFonts w:hint="eastAsia"/>
            <w:lang w:eastAsia="zh-TW"/>
          </w:rPr>
          <w:t xml:space="preserve"> dynamics </w:t>
        </w:r>
      </w:ins>
      <w:del w:id="16" w:author="." w:date="2020-02-13T20:48:00Z">
        <w:r w:rsidRPr="00F86CE0" w:rsidDel="00FD4DA0">
          <w:delText>bi</w:delText>
        </w:r>
      </w:del>
      <w:del w:id="17" w:author="." w:date="2020-02-13T20:47:00Z">
        <w:r w:rsidRPr="00F86CE0" w:rsidDel="00FD4DA0">
          <w:delText>ocontrol efficacy</w:delText>
        </w:r>
      </w:del>
      <w:del w:id="18" w:author="." w:date="2020-02-13T20:48:00Z">
        <w:r w:rsidR="00D31643" w:rsidRPr="00F86CE0" w:rsidDel="00FD4DA0">
          <w:delText xml:space="preserve"> </w:delText>
        </w:r>
      </w:del>
      <w:r w:rsidR="00D31643" w:rsidRPr="00F86CE0">
        <w:t>of arthropod generalist predators</w:t>
      </w:r>
      <w:r w:rsidRPr="00F86CE0">
        <w:t xml:space="preserve"> </w:t>
      </w:r>
      <w:r w:rsidR="001A2161" w:rsidRPr="00F86CE0">
        <w:t>under</w:t>
      </w:r>
      <w:r w:rsidRPr="00F86CE0">
        <w:t xml:space="preserve"> field conditions, we surveyed arthropod communities and applied stable isotope analysis to </w:t>
      </w:r>
      <w:del w:id="19" w:author="." w:date="2020-02-14T19:39:00Z">
        <w:r w:rsidRPr="00F86CE0" w:rsidDel="00FA25B1">
          <w:delText xml:space="preserve">quantify </w:delText>
        </w:r>
      </w:del>
      <w:ins w:id="20" w:author="." w:date="2020-02-14T19:39:00Z">
        <w:r w:rsidR="00FA25B1">
          <w:rPr>
            <w:rFonts w:hint="eastAsia"/>
            <w:lang w:eastAsia="zh-TW"/>
          </w:rPr>
          <w:t>determine</w:t>
        </w:r>
        <w:r w:rsidR="00FA25B1" w:rsidRPr="00F86CE0">
          <w:t xml:space="preserve"> </w:t>
        </w:r>
      </w:ins>
      <w:r w:rsidRPr="00F86CE0">
        <w:t>the diet composition of</w:t>
      </w:r>
      <w:r w:rsidR="00D31643" w:rsidRPr="00F86CE0">
        <w:t xml:space="preserve"> these</w:t>
      </w:r>
      <w:r w:rsidRPr="00F86CE0">
        <w:t xml:space="preserve"> predators at different crop stages in paired organic and conventional rice farms.  Specifically, we 1) examined </w:t>
      </w:r>
      <w:r w:rsidR="0053770F" w:rsidRPr="00F86CE0">
        <w:t>the resource partitioning (</w:t>
      </w:r>
      <w:proofErr w:type="spellStart"/>
      <w:r w:rsidR="0053770F" w:rsidRPr="00F86CE0">
        <w:t>trophic</w:t>
      </w:r>
      <w:proofErr w:type="spellEnd"/>
      <w:r w:rsidR="0053770F" w:rsidRPr="00F86CE0">
        <w:t xml:space="preserve"> niches) of these pre</w:t>
      </w:r>
      <w:r w:rsidRPr="00F86CE0">
        <w:t>dators, 2) quantified</w:t>
      </w:r>
      <w:r w:rsidR="0053770F" w:rsidRPr="00F86CE0">
        <w:t xml:space="preserve"> </w:t>
      </w:r>
      <w:del w:id="21" w:author="." w:date="2020-02-13T20:57:00Z">
        <w:r w:rsidR="0053770F" w:rsidRPr="00F86CE0" w:rsidDel="00F86CE0">
          <w:delText>these</w:delText>
        </w:r>
        <w:r w:rsidRPr="00F86CE0" w:rsidDel="00F86CE0">
          <w:delText xml:space="preserve"> </w:delText>
        </w:r>
        <w:r w:rsidR="0053770F" w:rsidRPr="00F86CE0" w:rsidDel="00F86CE0">
          <w:delText>preda</w:delText>
        </w:r>
      </w:del>
      <w:del w:id="22" w:author="." w:date="2020-02-13T20:58:00Z">
        <w:r w:rsidR="0053770F" w:rsidRPr="00F86CE0" w:rsidDel="00F86CE0">
          <w:delText>tors’</w:delText>
        </w:r>
      </w:del>
      <w:ins w:id="23" w:author="." w:date="2020-02-13T20:58:00Z">
        <w:r w:rsidR="00F86CE0" w:rsidRPr="00F86CE0">
          <w:rPr>
            <w:rFonts w:hint="eastAsia"/>
            <w:lang w:eastAsia="zh-TW"/>
          </w:rPr>
          <w:t>their</w:t>
        </w:r>
      </w:ins>
      <w:r w:rsidR="0053770F" w:rsidRPr="00F86CE0">
        <w:t xml:space="preserve"> diet composition from potential prey</w:t>
      </w:r>
      <w:r w:rsidRPr="00F86CE0">
        <w:t xml:space="preserve"> sources (rice herbivores, tourist herbivores, and </w:t>
      </w:r>
      <w:proofErr w:type="spellStart"/>
      <w:r w:rsidRPr="00F86CE0">
        <w:t>detri</w:t>
      </w:r>
      <w:r w:rsidR="0039541E" w:rsidRPr="00F86CE0">
        <w:t>ti</w:t>
      </w:r>
      <w:r w:rsidRPr="00F86CE0">
        <w:t>vores</w:t>
      </w:r>
      <w:proofErr w:type="spellEnd"/>
      <w:r w:rsidRPr="00F86CE0">
        <w:t>), and 3) investigated the effects of farm type (organic</w:t>
      </w:r>
      <w:ins w:id="24" w:author="." w:date="2020-02-13T20:49:00Z">
        <w:r w:rsidR="00FD4DA0" w:rsidRPr="00F86CE0">
          <w:rPr>
            <w:rFonts w:hint="eastAsia"/>
            <w:lang w:eastAsia="zh-TW"/>
          </w:rPr>
          <w:t xml:space="preserve"> </w:t>
        </w:r>
        <w:proofErr w:type="spellStart"/>
        <w:r w:rsidR="00FD4DA0" w:rsidRPr="00F86CE0">
          <w:rPr>
            <w:rFonts w:hint="eastAsia"/>
            <w:lang w:eastAsia="zh-TW"/>
          </w:rPr>
          <w:t>vs</w:t>
        </w:r>
        <w:proofErr w:type="gramStart"/>
        <w:r w:rsidR="00FD4DA0" w:rsidRPr="00F86CE0">
          <w:rPr>
            <w:rFonts w:hint="eastAsia"/>
            <w:lang w:eastAsia="zh-TW"/>
          </w:rPr>
          <w:t>.</w:t>
        </w:r>
      </w:ins>
      <w:proofErr w:type="gramEnd"/>
      <w:del w:id="25" w:author="." w:date="2020-02-13T20:49:00Z">
        <w:r w:rsidRPr="00F86CE0" w:rsidDel="00FD4DA0">
          <w:delText>/</w:delText>
        </w:r>
      </w:del>
      <w:r w:rsidRPr="00F86CE0">
        <w:t>conventional</w:t>
      </w:r>
      <w:proofErr w:type="spellEnd"/>
      <w:r w:rsidRPr="00F86CE0">
        <w:t>) and crop stage (</w:t>
      </w:r>
      <w:proofErr w:type="spellStart"/>
      <w:r w:rsidRPr="00F86CE0">
        <w:t>tillering</w:t>
      </w:r>
      <w:proofErr w:type="spellEnd"/>
      <w:r w:rsidRPr="00F86CE0">
        <w:t>/flowering/ripening stage) on rice herbivore</w:t>
      </w:r>
      <w:ins w:id="26" w:author="." w:date="2020-02-13T20:59:00Z">
        <w:r w:rsidR="00F86CE0" w:rsidRPr="00F86CE0">
          <w:rPr>
            <w:rFonts w:hint="eastAsia"/>
            <w:lang w:eastAsia="zh-TW"/>
          </w:rPr>
          <w:t xml:space="preserve"> (</w:t>
        </w:r>
      </w:ins>
      <w:ins w:id="27" w:author="." w:date="2020-02-13T20:49:00Z">
        <w:r w:rsidR="00FD4DA0" w:rsidRPr="00F86CE0">
          <w:rPr>
            <w:rFonts w:hint="eastAsia"/>
            <w:lang w:eastAsia="zh-TW"/>
          </w:rPr>
          <w:t>pest)</w:t>
        </w:r>
      </w:ins>
      <w:r w:rsidRPr="00F86CE0">
        <w:t xml:space="preserve"> consumption</w:t>
      </w:r>
      <w:r w:rsidR="0053770F" w:rsidRPr="00F86CE0">
        <w:t xml:space="preserve"> by the </w:t>
      </w:r>
      <w:r w:rsidR="0053770F" w:rsidRPr="002830B5">
        <w:t>predators</w:t>
      </w:r>
      <w:r w:rsidRPr="002830B5">
        <w:t xml:space="preserve">.  </w:t>
      </w:r>
    </w:p>
    <w:p w:rsidR="00EA1F0B" w:rsidRPr="002830B5" w:rsidRDefault="00366564" w:rsidP="006F50E2">
      <w:pPr>
        <w:pStyle w:val="af8"/>
        <w:numPr>
          <w:ilvl w:val="0"/>
          <w:numId w:val="42"/>
        </w:numPr>
        <w:spacing w:line="480" w:lineRule="auto"/>
        <w:ind w:left="357" w:hanging="357"/>
      </w:pPr>
      <w:r w:rsidRPr="002830B5">
        <w:t>Our r</w:t>
      </w:r>
      <w:r w:rsidR="008E7F86" w:rsidRPr="002830B5">
        <w:t xml:space="preserve">esults show </w:t>
      </w:r>
      <w:r w:rsidR="008E7F86" w:rsidRPr="002830B5">
        <w:rPr>
          <w:rFonts w:hint="eastAsia"/>
        </w:rPr>
        <w:t xml:space="preserve">that predators </w:t>
      </w:r>
      <w:r w:rsidR="008E7F86" w:rsidRPr="002830B5">
        <w:t xml:space="preserve">in both organic and conventional farms shifted </w:t>
      </w:r>
      <w:proofErr w:type="spellStart"/>
      <w:r w:rsidR="008E7F86" w:rsidRPr="002830B5">
        <w:t>trophic</w:t>
      </w:r>
      <w:proofErr w:type="spellEnd"/>
      <w:r w:rsidR="008E7F86" w:rsidRPr="002830B5">
        <w:t xml:space="preserve"> niches and consumed increasing proportions of rice herbivores in their diet over crop stage (</w:t>
      </w:r>
      <w:r w:rsidR="00E213E9" w:rsidRPr="002830B5">
        <w:t xml:space="preserve">from </w:t>
      </w:r>
      <w:r w:rsidR="005A0792" w:rsidRPr="002830B5">
        <w:t xml:space="preserve">34-55% </w:t>
      </w:r>
      <w:r w:rsidR="00E213E9" w:rsidRPr="002830B5">
        <w:t xml:space="preserve">at </w:t>
      </w:r>
      <w:proofErr w:type="spellStart"/>
      <w:r w:rsidR="00E213E9" w:rsidRPr="002830B5">
        <w:t>tillering</w:t>
      </w:r>
      <w:proofErr w:type="spellEnd"/>
      <w:r w:rsidR="00E213E9" w:rsidRPr="002830B5">
        <w:t xml:space="preserve"> to </w:t>
      </w:r>
      <w:r w:rsidR="008E7F86" w:rsidRPr="002830B5">
        <w:t xml:space="preserve">90-93% </w:t>
      </w:r>
      <w:r w:rsidR="00E213E9" w:rsidRPr="002830B5">
        <w:t xml:space="preserve">at </w:t>
      </w:r>
      <w:r w:rsidR="008E7F86" w:rsidRPr="002830B5">
        <w:t xml:space="preserve">ripening stage), </w:t>
      </w:r>
      <w:ins w:id="28" w:author="." w:date="2020-02-13T21:00:00Z">
        <w:r w:rsidR="00F86CE0" w:rsidRPr="002830B5">
          <w:t>suggesting an increasing</w:t>
        </w:r>
        <w:r w:rsidR="00F86CE0" w:rsidRPr="002830B5">
          <w:rPr>
            <w:rFonts w:hint="eastAsia"/>
          </w:rPr>
          <w:t xml:space="preserve"> per capita suppression on pests by these</w:t>
        </w:r>
        <w:r w:rsidR="00F86CE0" w:rsidRPr="002830B5">
          <w:t xml:space="preserve"> predators over time</w:t>
        </w:r>
      </w:ins>
      <w:del w:id="29" w:author="." w:date="2020-02-13T21:00:00Z">
        <w:r w:rsidR="008E7F86" w:rsidRPr="002830B5" w:rsidDel="00F86CE0">
          <w:delText xml:space="preserve">suggesting </w:delText>
        </w:r>
        <w:r w:rsidR="008E7F86" w:rsidRPr="002830B5" w:rsidDel="00F86CE0">
          <w:rPr>
            <w:rFonts w:hint="eastAsia"/>
          </w:rPr>
          <w:delText xml:space="preserve">an increasing biocontrol </w:delText>
        </w:r>
        <w:r w:rsidR="009B7377" w:rsidRPr="002830B5" w:rsidDel="00F86CE0">
          <w:delText>efficacy</w:delText>
        </w:r>
        <w:r w:rsidR="008E7F86" w:rsidRPr="002830B5" w:rsidDel="00F86CE0">
          <w:rPr>
            <w:rFonts w:hint="eastAsia"/>
          </w:rPr>
          <w:delText xml:space="preserve"> of generalist predators over time</w:delText>
        </w:r>
      </w:del>
      <w:r w:rsidR="008E7F86" w:rsidRPr="002830B5">
        <w:t xml:space="preserve"> regardless of farm type.  Surprisingly, predators consumed </w:t>
      </w:r>
      <w:del w:id="30" w:author="." w:date="2020-02-13T21:03:00Z">
        <w:r w:rsidR="008E7F86" w:rsidRPr="002830B5" w:rsidDel="00F86CE0">
          <w:delText xml:space="preserve">more </w:delText>
        </w:r>
      </w:del>
      <w:ins w:id="31" w:author="." w:date="2020-02-13T21:03:00Z">
        <w:r w:rsidR="00F86CE0" w:rsidRPr="002830B5">
          <w:rPr>
            <w:rFonts w:hint="eastAsia"/>
            <w:lang w:eastAsia="zh-TW"/>
          </w:rPr>
          <w:t>higher proportions of</w:t>
        </w:r>
        <w:r w:rsidR="00F86CE0" w:rsidRPr="002830B5">
          <w:t xml:space="preserve"> </w:t>
        </w:r>
      </w:ins>
      <w:r w:rsidR="008E7F86" w:rsidRPr="002830B5">
        <w:t xml:space="preserve">rice herbivores in conventional than organic farms at </w:t>
      </w:r>
      <w:proofErr w:type="spellStart"/>
      <w:r w:rsidR="008E7F86" w:rsidRPr="002830B5">
        <w:t>tillering</w:t>
      </w:r>
      <w:proofErr w:type="spellEnd"/>
      <w:r w:rsidR="008E7F86" w:rsidRPr="002830B5">
        <w:t xml:space="preserve"> and flowering stages, highlighting their underappreciated </w:t>
      </w:r>
      <w:ins w:id="32" w:author="." w:date="2020-02-13T21:05:00Z">
        <w:r w:rsidR="00F86CE0" w:rsidRPr="002830B5">
          <w:rPr>
            <w:rFonts w:hint="eastAsia"/>
            <w:lang w:eastAsia="zh-TW"/>
          </w:rPr>
          <w:t xml:space="preserve">functional </w:t>
        </w:r>
      </w:ins>
      <w:r w:rsidR="008E7F86" w:rsidRPr="002830B5">
        <w:t xml:space="preserve">role as </w:t>
      </w:r>
      <w:ins w:id="33" w:author="." w:date="2020-02-13T21:05:00Z">
        <w:r w:rsidR="00F86CE0" w:rsidRPr="002830B5">
          <w:rPr>
            <w:rFonts w:hint="eastAsia"/>
            <w:lang w:eastAsia="zh-TW"/>
          </w:rPr>
          <w:t xml:space="preserve">potential </w:t>
        </w:r>
      </w:ins>
      <w:proofErr w:type="spellStart"/>
      <w:r w:rsidR="008E7F86" w:rsidRPr="002830B5">
        <w:t>biocont</w:t>
      </w:r>
      <w:r w:rsidR="003E3693" w:rsidRPr="002830B5">
        <w:t>r</w:t>
      </w:r>
      <w:r w:rsidR="008E7F86" w:rsidRPr="002830B5">
        <w:t>ol</w:t>
      </w:r>
      <w:proofErr w:type="spellEnd"/>
      <w:r w:rsidR="008E7F86" w:rsidRPr="002830B5">
        <w:t xml:space="preserve"> agents in conventional farms.</w:t>
      </w:r>
    </w:p>
    <w:p w:rsidR="008E7F86" w:rsidRPr="00334CD8" w:rsidRDefault="00EA1F0B" w:rsidP="006F50E2">
      <w:pPr>
        <w:pStyle w:val="af8"/>
        <w:numPr>
          <w:ilvl w:val="0"/>
          <w:numId w:val="42"/>
        </w:numPr>
        <w:spacing w:line="480" w:lineRule="auto"/>
        <w:ind w:left="357" w:hanging="357"/>
      </w:pPr>
      <w:r w:rsidRPr="00334CD8">
        <w:rPr>
          <w:i/>
        </w:rPr>
        <w:t>Synthesis and applications</w:t>
      </w:r>
      <w:r w:rsidRPr="00334CD8">
        <w:t>.  W</w:t>
      </w:r>
      <w:r w:rsidR="008E7F86" w:rsidRPr="00334CD8">
        <w:t xml:space="preserve">e demonstrate </w:t>
      </w:r>
      <w:del w:id="34" w:author="." w:date="2020-02-13T21:07:00Z">
        <w:r w:rsidR="008E7F86" w:rsidRPr="00334CD8" w:rsidDel="00334CD8">
          <w:delText>the</w:delText>
        </w:r>
        <w:r w:rsidRPr="00334CD8" w:rsidDel="00334CD8">
          <w:delText xml:space="preserve"> </w:delText>
        </w:r>
      </w:del>
      <w:r w:rsidR="008E7F86" w:rsidRPr="00334CD8">
        <w:t xml:space="preserve">high </w:t>
      </w:r>
      <w:del w:id="35" w:author="." w:date="2020-02-13T21:07:00Z">
        <w:r w:rsidR="008E7F86" w:rsidRPr="00334CD8" w:rsidDel="00334CD8">
          <w:delText>biocontrol efficacy (</w:delText>
        </w:r>
      </w:del>
      <w:r w:rsidR="008E7F86" w:rsidRPr="00334CD8">
        <w:t>per cap</w:t>
      </w:r>
      <w:r w:rsidR="00E35622" w:rsidRPr="00334CD8">
        <w:t>i</w:t>
      </w:r>
      <w:r w:rsidR="008E7F86" w:rsidRPr="00334CD8">
        <w:t>ta pest consumption</w:t>
      </w:r>
      <w:del w:id="36" w:author="." w:date="2020-02-13T21:07:00Z">
        <w:r w:rsidR="008E7F86" w:rsidRPr="00334CD8" w:rsidDel="00334CD8">
          <w:delText>) of</w:delText>
        </w:r>
      </w:del>
      <w:ins w:id="37" w:author="." w:date="2020-02-13T21:08:00Z">
        <w:r w:rsidR="00334CD8" w:rsidRPr="00334CD8">
          <w:rPr>
            <w:rFonts w:hint="eastAsia"/>
            <w:lang w:eastAsia="zh-TW"/>
          </w:rPr>
          <w:t xml:space="preserve"> by</w:t>
        </w:r>
      </w:ins>
      <w:r w:rsidR="008E7F86" w:rsidRPr="00334CD8">
        <w:t xml:space="preserve"> arthropod generalist predators</w:t>
      </w:r>
      <w:r w:rsidR="00390445" w:rsidRPr="00334CD8">
        <w:t xml:space="preserve"> in both organic and conventional </w:t>
      </w:r>
      <w:r w:rsidR="00390445" w:rsidRPr="00334CD8">
        <w:lastRenderedPageBreak/>
        <w:t>rice farms</w:t>
      </w:r>
      <w:r w:rsidR="008E7F86" w:rsidRPr="00334CD8">
        <w:t>.  Therefore, agricultural management schemes should</w:t>
      </w:r>
      <w:r w:rsidR="000A4503" w:rsidRPr="00334CD8">
        <w:t xml:space="preserve"> aim at</w:t>
      </w:r>
      <w:r w:rsidR="008E7F86" w:rsidRPr="00334CD8">
        <w:t xml:space="preserve"> </w:t>
      </w:r>
      <w:r w:rsidR="009009A0" w:rsidRPr="00334CD8">
        <w:t>maintain</w:t>
      </w:r>
      <w:r w:rsidR="000A4503" w:rsidRPr="00334CD8">
        <w:t>ing</w:t>
      </w:r>
      <w:r w:rsidR="009009A0" w:rsidRPr="00334CD8">
        <w:t xml:space="preserve"> an abundance of </w:t>
      </w:r>
      <w:r w:rsidR="008E7F86" w:rsidRPr="00334CD8">
        <w:t>these predators</w:t>
      </w:r>
      <w:ins w:id="38" w:author="." w:date="2020-02-13T21:09:00Z">
        <w:r w:rsidR="00334CD8" w:rsidRPr="00334CD8">
          <w:rPr>
            <w:rFonts w:hint="eastAsia"/>
            <w:lang w:eastAsia="zh-TW"/>
          </w:rPr>
          <w:t xml:space="preserve"> in the </w:t>
        </w:r>
      </w:ins>
      <w:ins w:id="39" w:author="." w:date="2020-02-13T21:10:00Z">
        <w:r w:rsidR="00334CD8" w:rsidRPr="00334CD8">
          <w:rPr>
            <w:rFonts w:hint="eastAsia"/>
            <w:lang w:eastAsia="zh-TW"/>
          </w:rPr>
          <w:t>field</w:t>
        </w:r>
      </w:ins>
      <w:r w:rsidR="009C4483" w:rsidRPr="00334CD8">
        <w:t xml:space="preserve"> </w:t>
      </w:r>
      <w:r w:rsidR="000A4503" w:rsidRPr="00334CD8">
        <w:t xml:space="preserve">to </w:t>
      </w:r>
      <w:r w:rsidR="009C4483" w:rsidRPr="00334CD8">
        <w:t xml:space="preserve">preserve </w:t>
      </w:r>
      <w:r w:rsidR="008E7F86" w:rsidRPr="00334CD8">
        <w:t>their</w:t>
      </w:r>
      <w:ins w:id="40" w:author="." w:date="2020-02-13T21:08:00Z">
        <w:r w:rsidR="00334CD8" w:rsidRPr="00334CD8">
          <w:rPr>
            <w:rFonts w:hint="eastAsia"/>
            <w:lang w:eastAsia="zh-TW"/>
          </w:rPr>
          <w:t xml:space="preserve"> ecological role</w:t>
        </w:r>
      </w:ins>
      <w:ins w:id="41" w:author="." w:date="2020-02-13T21:09:00Z">
        <w:r w:rsidR="00334CD8" w:rsidRPr="00334CD8">
          <w:rPr>
            <w:rFonts w:hint="eastAsia"/>
            <w:lang w:eastAsia="zh-TW"/>
          </w:rPr>
          <w:t xml:space="preserve"> and the</w:t>
        </w:r>
      </w:ins>
      <w:r w:rsidR="008E7F86" w:rsidRPr="00334CD8">
        <w:t xml:space="preserve"> associated ecosystem services. </w:t>
      </w:r>
    </w:p>
    <w:p w:rsidR="008152B0" w:rsidRPr="00FD638F" w:rsidRDefault="00155993" w:rsidP="006F50E2">
      <w:pPr>
        <w:widowControl/>
        <w:autoSpaceDE w:val="0"/>
        <w:autoSpaceDN w:val="0"/>
        <w:adjustRightInd w:val="0"/>
        <w:snapToGrid w:val="0"/>
        <w:spacing w:line="480" w:lineRule="auto"/>
        <w:ind w:firstLine="480"/>
        <w:rPr>
          <w:rFonts w:cs="Times New Roman"/>
          <w:color w:val="FF0000"/>
          <w:kern w:val="0"/>
        </w:rPr>
      </w:pPr>
      <w:r w:rsidRPr="00FD638F">
        <w:rPr>
          <w:rFonts w:hint="eastAsia"/>
          <w:color w:val="FF0000"/>
        </w:rPr>
        <w:t xml:space="preserve"> </w:t>
      </w:r>
    </w:p>
    <w:p w:rsidR="00160C41" w:rsidRPr="00334CD8" w:rsidRDefault="00160C41" w:rsidP="00FC200D">
      <w:pPr>
        <w:widowControl/>
        <w:autoSpaceDE w:val="0"/>
        <w:autoSpaceDN w:val="0"/>
        <w:adjustRightInd w:val="0"/>
        <w:spacing w:line="480" w:lineRule="auto"/>
        <w:rPr>
          <w:i/>
          <w:iCs/>
        </w:rPr>
      </w:pPr>
      <w:r w:rsidRPr="00334CD8">
        <w:rPr>
          <w:rFonts w:cs="Times New Roman"/>
          <w:i/>
          <w:iCs/>
          <w:szCs w:val="24"/>
        </w:rPr>
        <w:t xml:space="preserve">Keywords: </w:t>
      </w:r>
      <w:proofErr w:type="spellStart"/>
      <w:r w:rsidR="008C1678" w:rsidRPr="00334CD8">
        <w:rPr>
          <w:rFonts w:cs="Times New Roman"/>
          <w:i/>
          <w:iCs/>
          <w:szCs w:val="24"/>
        </w:rPr>
        <w:t>biocontrol</w:t>
      </w:r>
      <w:proofErr w:type="spellEnd"/>
      <w:r w:rsidR="008C1678" w:rsidRPr="00334CD8">
        <w:rPr>
          <w:rFonts w:cs="Times New Roman"/>
          <w:i/>
          <w:iCs/>
          <w:szCs w:val="24"/>
        </w:rPr>
        <w:t>,</w:t>
      </w:r>
      <w:r w:rsidR="00547CBD" w:rsidRPr="00334CD8">
        <w:rPr>
          <w:rFonts w:cs="Times New Roman"/>
          <w:i/>
          <w:iCs/>
          <w:szCs w:val="24"/>
        </w:rPr>
        <w:t xml:space="preserve"> rice herbivore</w:t>
      </w:r>
      <w:r w:rsidR="00BC7BF1" w:rsidRPr="00334CD8">
        <w:rPr>
          <w:rFonts w:cs="Times New Roman"/>
          <w:i/>
          <w:iCs/>
          <w:szCs w:val="24"/>
        </w:rPr>
        <w:t>s</w:t>
      </w:r>
      <w:r w:rsidR="00547CBD" w:rsidRPr="00334CD8">
        <w:rPr>
          <w:rFonts w:cs="Times New Roman"/>
          <w:i/>
          <w:iCs/>
          <w:szCs w:val="24"/>
        </w:rPr>
        <w:t xml:space="preserve">, </w:t>
      </w:r>
      <w:proofErr w:type="spellStart"/>
      <w:r w:rsidR="00547CBD" w:rsidRPr="00334CD8">
        <w:rPr>
          <w:rFonts w:cs="Times New Roman"/>
          <w:i/>
          <w:iCs/>
          <w:szCs w:val="24"/>
        </w:rPr>
        <w:t>detritivores</w:t>
      </w:r>
      <w:proofErr w:type="spellEnd"/>
      <w:r w:rsidR="00547CBD" w:rsidRPr="00334CD8">
        <w:rPr>
          <w:rFonts w:cs="Times New Roman"/>
          <w:i/>
          <w:iCs/>
          <w:szCs w:val="24"/>
        </w:rPr>
        <w:t>, diet composition,</w:t>
      </w:r>
      <w:r w:rsidR="00BC7BF1" w:rsidRPr="00334CD8">
        <w:rPr>
          <w:rFonts w:cs="Times New Roman"/>
          <w:i/>
          <w:iCs/>
          <w:szCs w:val="24"/>
        </w:rPr>
        <w:t xml:space="preserve"> arthropod community</w:t>
      </w:r>
      <w:r w:rsidR="00547CBD" w:rsidRPr="00334CD8">
        <w:rPr>
          <w:rFonts w:cs="Times New Roman"/>
          <w:i/>
          <w:iCs/>
          <w:szCs w:val="24"/>
        </w:rPr>
        <w:t>,</w:t>
      </w:r>
      <w:r w:rsidR="008C1678" w:rsidRPr="00334CD8">
        <w:rPr>
          <w:rFonts w:cs="Times New Roman"/>
          <w:i/>
          <w:iCs/>
          <w:szCs w:val="24"/>
        </w:rPr>
        <w:t xml:space="preserve"> predator-prey interactions, </w:t>
      </w:r>
      <w:proofErr w:type="spellStart"/>
      <w:r w:rsidR="008C1678" w:rsidRPr="00334CD8">
        <w:rPr>
          <w:rFonts w:hint="eastAsia"/>
          <w:i/>
          <w:iCs/>
        </w:rPr>
        <w:t>trophic</w:t>
      </w:r>
      <w:proofErr w:type="spellEnd"/>
      <w:r w:rsidR="008C1678" w:rsidRPr="00334CD8">
        <w:rPr>
          <w:i/>
          <w:iCs/>
        </w:rPr>
        <w:t xml:space="preserve"> interaction</w:t>
      </w:r>
      <w:r w:rsidR="00547CBD" w:rsidRPr="00334CD8">
        <w:rPr>
          <w:i/>
          <w:iCs/>
        </w:rPr>
        <w:t>s</w:t>
      </w:r>
      <w:r w:rsidR="008C1678" w:rsidRPr="00334CD8">
        <w:rPr>
          <w:rFonts w:hint="eastAsia"/>
          <w:i/>
          <w:iCs/>
        </w:rPr>
        <w:t>,</w:t>
      </w:r>
      <w:r w:rsidR="008C1678" w:rsidRPr="00334CD8">
        <w:rPr>
          <w:i/>
          <w:iCs/>
        </w:rPr>
        <w:t xml:space="preserve"> </w:t>
      </w:r>
      <w:r w:rsidR="008C1678" w:rsidRPr="00334CD8">
        <w:rPr>
          <w:rFonts w:cs="Times New Roman"/>
          <w:i/>
          <w:iCs/>
          <w:szCs w:val="24"/>
        </w:rPr>
        <w:t>generalist predators,</w:t>
      </w:r>
      <w:r w:rsidR="00BC7BF1" w:rsidRPr="00334CD8">
        <w:rPr>
          <w:rFonts w:cs="Times New Roman"/>
          <w:i/>
          <w:iCs/>
          <w:szCs w:val="24"/>
        </w:rPr>
        <w:t xml:space="preserve"> rice paddy</w:t>
      </w:r>
      <w:r w:rsidR="008C1678" w:rsidRPr="00334CD8">
        <w:rPr>
          <w:rFonts w:cs="Times New Roman"/>
          <w:i/>
          <w:iCs/>
          <w:szCs w:val="24"/>
        </w:rPr>
        <w:t xml:space="preserve">, organic </w:t>
      </w:r>
      <w:r w:rsidR="00547CBD" w:rsidRPr="00334CD8">
        <w:rPr>
          <w:rFonts w:cs="Times New Roman"/>
          <w:i/>
          <w:iCs/>
          <w:szCs w:val="24"/>
        </w:rPr>
        <w:t>and</w:t>
      </w:r>
      <w:r w:rsidR="008C1678" w:rsidRPr="00334CD8">
        <w:rPr>
          <w:rFonts w:cs="Times New Roman"/>
          <w:i/>
          <w:iCs/>
          <w:szCs w:val="24"/>
        </w:rPr>
        <w:t xml:space="preserve"> conventional fa</w:t>
      </w:r>
      <w:r w:rsidR="00547CBD" w:rsidRPr="00334CD8">
        <w:rPr>
          <w:rFonts w:cs="Times New Roman"/>
          <w:i/>
          <w:iCs/>
          <w:szCs w:val="24"/>
        </w:rPr>
        <w:t>rms, crop stage,</w:t>
      </w:r>
      <w:r w:rsidR="008C1678" w:rsidRPr="00334CD8">
        <w:rPr>
          <w:rFonts w:cs="Times New Roman"/>
          <w:i/>
          <w:iCs/>
          <w:szCs w:val="24"/>
        </w:rPr>
        <w:t xml:space="preserve"> stable isotope analysis</w:t>
      </w:r>
      <w:r w:rsidR="00610504" w:rsidRPr="00334CD8">
        <w:rPr>
          <w:rFonts w:cs="Times New Roman"/>
          <w:i/>
          <w:iCs/>
        </w:rPr>
        <w:t xml:space="preserve"> </w:t>
      </w:r>
    </w:p>
    <w:p w:rsidR="00856DA8" w:rsidRDefault="00856DA8" w:rsidP="00FC200D">
      <w:pPr>
        <w:widowControl/>
        <w:autoSpaceDE w:val="0"/>
        <w:autoSpaceDN w:val="0"/>
        <w:adjustRightInd w:val="0"/>
        <w:spacing w:line="480" w:lineRule="auto"/>
        <w:rPr>
          <w:i/>
          <w:iCs/>
        </w:rPr>
      </w:pPr>
    </w:p>
    <w:p w:rsidR="00F12BD3" w:rsidRPr="00570BD9" w:rsidRDefault="00A16E4F" w:rsidP="00F12BD3">
      <w:pPr>
        <w:spacing w:line="480" w:lineRule="auto"/>
        <w:rPr>
          <w:rFonts w:cs="Times New Roman"/>
          <w:b/>
        </w:rPr>
      </w:pPr>
      <w:bookmarkStart w:id="42" w:name="_Toc176174140"/>
      <w:bookmarkStart w:id="43" w:name="_Toc176174148"/>
      <w:bookmarkStart w:id="44" w:name="_Toc176174149"/>
      <w:r w:rsidRPr="00570BD9">
        <w:rPr>
          <w:rFonts w:cs="Times New Roman"/>
          <w:b/>
        </w:rPr>
        <w:t>Introduction</w:t>
      </w:r>
      <w:bookmarkEnd w:id="42"/>
    </w:p>
    <w:p w:rsidR="00B76D89" w:rsidRPr="006B6FD7" w:rsidRDefault="004A52C9" w:rsidP="00F86395">
      <w:pPr>
        <w:spacing w:line="480" w:lineRule="auto"/>
        <w:ind w:firstLine="482"/>
      </w:pPr>
      <w:r w:rsidRPr="00570BD9">
        <w:t xml:space="preserve">The </w:t>
      </w:r>
      <w:del w:id="45" w:author="." w:date="2020-02-11T11:21:00Z">
        <w:r w:rsidR="000D06BD" w:rsidRPr="00570BD9" w:rsidDel="00496503">
          <w:delText xml:space="preserve">utilization </w:delText>
        </w:r>
      </w:del>
      <w:ins w:id="46" w:author="." w:date="2020-02-11T11:21:00Z">
        <w:r w:rsidR="00496503" w:rsidRPr="00570BD9">
          <w:t>u</w:t>
        </w:r>
        <w:r w:rsidR="00496503" w:rsidRPr="00570BD9">
          <w:rPr>
            <w:rFonts w:hint="eastAsia"/>
          </w:rPr>
          <w:t>se</w:t>
        </w:r>
        <w:r w:rsidR="00496503" w:rsidRPr="00570BD9">
          <w:t xml:space="preserve"> </w:t>
        </w:r>
      </w:ins>
      <w:r w:rsidRPr="00570BD9">
        <w:t>of</w:t>
      </w:r>
      <w:r w:rsidR="000F79A3" w:rsidRPr="00570BD9">
        <w:t xml:space="preserve"> </w:t>
      </w:r>
      <w:ins w:id="47" w:author="." w:date="2020-02-14T20:01:00Z">
        <w:r w:rsidR="002E32EA">
          <w:rPr>
            <w:rFonts w:hint="eastAsia"/>
          </w:rPr>
          <w:t xml:space="preserve">arthropod </w:t>
        </w:r>
      </w:ins>
      <w:r w:rsidR="000F79A3" w:rsidRPr="00570BD9">
        <w:t>natural enemies to control p</w:t>
      </w:r>
      <w:r w:rsidR="00BC685B" w:rsidRPr="00570BD9">
        <w:t>est</w:t>
      </w:r>
      <w:ins w:id="48" w:author="." w:date="2020-02-13T09:02:00Z">
        <w:r w:rsidR="00145715">
          <w:rPr>
            <w:rFonts w:hint="eastAsia"/>
          </w:rPr>
          <w:t>s</w:t>
        </w:r>
      </w:ins>
      <w:r w:rsidR="000F79A3" w:rsidRPr="00570BD9">
        <w:t xml:space="preserve"> </w:t>
      </w:r>
      <w:r w:rsidRPr="00570BD9">
        <w:t>is</w:t>
      </w:r>
      <w:r w:rsidR="00955831" w:rsidRPr="00570BD9">
        <w:t xml:space="preserve"> an </w:t>
      </w:r>
      <w:r w:rsidR="000F79A3" w:rsidRPr="00570BD9">
        <w:t>essential</w:t>
      </w:r>
      <w:r w:rsidR="00955831" w:rsidRPr="00570BD9">
        <w:rPr>
          <w:rFonts w:hint="eastAsia"/>
        </w:rPr>
        <w:t xml:space="preserve"> </w:t>
      </w:r>
      <w:r w:rsidR="00955831" w:rsidRPr="00570BD9">
        <w:t xml:space="preserve">component </w:t>
      </w:r>
      <w:r w:rsidR="00955831" w:rsidRPr="00570BD9">
        <w:rPr>
          <w:rFonts w:hint="eastAsia"/>
        </w:rPr>
        <w:t xml:space="preserve">of </w:t>
      </w:r>
      <w:proofErr w:type="spellStart"/>
      <w:r w:rsidRPr="00570BD9">
        <w:t>biocontrol</w:t>
      </w:r>
      <w:proofErr w:type="spellEnd"/>
      <w:r w:rsidRPr="00570BD9">
        <w:t xml:space="preserve"> programs</w:t>
      </w:r>
      <w:r w:rsidR="000F79A3" w:rsidRPr="00570BD9">
        <w:t xml:space="preserve"> </w:t>
      </w:r>
      <w:r w:rsidR="00C93E5F" w:rsidRPr="00570BD9">
        <w:fldChar w:fldCharType="begin">
          <w:fldData xml:space="preserve">PEVuZE5vdGU+PENpdGU+PEF1dGhvcj5BbGk8L0F1dGhvcj48WWVhcj4yMDE5PC9ZZWFyPjxSZWNO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</w:fldData>
        </w:fldChar>
      </w:r>
      <w:r w:rsidR="00432153" w:rsidRPr="00570BD9">
        <w:instrText xml:space="preserve"> ADDIN EN.CITE </w:instrText>
      </w:r>
      <w:r w:rsidR="00C93E5F" w:rsidRPr="00570BD9">
        <w:fldChar w:fldCharType="begin">
          <w:fldData xml:space="preserve">PEVuZE5vdGU+PENpdGU+PEF1dGhvcj5BbGk8L0F1dGhvcj48WWVhcj4yMDE5PC9ZZWFyPjxSZWNO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</w:fldData>
        </w:fldChar>
      </w:r>
      <w:r w:rsidR="00432153" w:rsidRPr="00570BD9">
        <w:instrText xml:space="preserve"> ADDIN EN.CITE.DATA </w:instrText>
      </w:r>
      <w:r w:rsidR="00C93E5F" w:rsidRPr="00570BD9">
        <w:fldChar w:fldCharType="end"/>
      </w:r>
      <w:r w:rsidR="00C93E5F" w:rsidRPr="00570BD9">
        <w:fldChar w:fldCharType="separate"/>
      </w:r>
      <w:r w:rsidR="00432153" w:rsidRPr="00570BD9">
        <w:rPr>
          <w:noProof/>
        </w:rPr>
        <w:t>(Ali et al. 2019; Obrycki &amp; Kring 1998; Symondson, Sunderland &amp; Greenstone 2002)</w:t>
      </w:r>
      <w:r w:rsidR="00C93E5F" w:rsidRPr="00570BD9">
        <w:fldChar w:fldCharType="end"/>
      </w:r>
      <w:r w:rsidR="00D91AD6" w:rsidRPr="00570BD9">
        <w:t>.</w:t>
      </w:r>
      <w:r w:rsidR="00FE7C12" w:rsidRPr="00570BD9">
        <w:t xml:space="preserve">  </w:t>
      </w:r>
      <w:r w:rsidR="00612FF4" w:rsidRPr="00570BD9">
        <w:t>While natural enemies include specialists and generalists,</w:t>
      </w:r>
      <w:r w:rsidR="001101FB" w:rsidRPr="00570BD9">
        <w:t xml:space="preserve"> </w:t>
      </w:r>
      <w:r w:rsidR="00612FF4" w:rsidRPr="00570BD9">
        <w:t>specialists (e.g., parasitoids)</w:t>
      </w:r>
      <w:r w:rsidR="001101FB" w:rsidRPr="00570BD9">
        <w:t xml:space="preserve"> </w:t>
      </w:r>
      <w:r w:rsidR="00612FF4" w:rsidRPr="00570BD9">
        <w:t xml:space="preserve">often </w:t>
      </w:r>
      <w:r w:rsidR="00E77E15" w:rsidRPr="00570BD9">
        <w:t xml:space="preserve">receive more attentions </w:t>
      </w:r>
      <w:r w:rsidR="00612FF4" w:rsidRPr="00570BD9">
        <w:t>for their</w:t>
      </w:r>
      <w:r w:rsidR="00F628C2" w:rsidRPr="00570BD9">
        <w:t xml:space="preserve"> high</w:t>
      </w:r>
      <w:r w:rsidR="00612FF4" w:rsidRPr="00570BD9">
        <w:t xml:space="preserve"> </w:t>
      </w:r>
      <w:r w:rsidR="00F628C2" w:rsidRPr="00570BD9">
        <w:t>specificity in regulating</w:t>
      </w:r>
      <w:r w:rsidR="00612FF4" w:rsidRPr="00570BD9">
        <w:t xml:space="preserve"> pest </w:t>
      </w:r>
      <w:r w:rsidR="00F628C2" w:rsidRPr="00570BD9">
        <w:t>populations</w:t>
      </w:r>
      <w:r w:rsidR="00612FF4" w:rsidRPr="00570BD9">
        <w:t xml:space="preserve"> </w:t>
      </w:r>
      <w:r w:rsidR="00C93E5F" w:rsidRPr="00570BD9">
        <w:fldChar w:fldCharType="begin">
          <w:fldData xml:space="preserve">PEVuZE5vdGU+PENpdGU+PEF1dGhvcj5Ix7tndmFyPC9BdXRob3I+PFllYXI+MTk5MTwvWWVhcj48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</w:fldData>
        </w:fldChar>
      </w:r>
      <w:r w:rsidR="00B76D07" w:rsidRPr="00570BD9">
        <w:instrText xml:space="preserve"> ADDIN EN.CITE </w:instrText>
      </w:r>
      <w:r w:rsidR="00C93E5F" w:rsidRPr="00570BD9">
        <w:fldChar w:fldCharType="begin">
          <w:fldData xml:space="preserve">PEVuZE5vdGU+PENpdGU+PEF1dGhvcj5Ix7tndmFyPC9BdXRob3I+PFllYXI+MTk5MTwvWWVhcj48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</w:fldData>
        </w:fldChar>
      </w:r>
      <w:r w:rsidR="00B76D07" w:rsidRPr="00570BD9">
        <w:instrText xml:space="preserve"> ADDIN EN.CITE.DATA </w:instrText>
      </w:r>
      <w:r w:rsidR="00C93E5F" w:rsidRPr="00570BD9">
        <w:fldChar w:fldCharType="end"/>
      </w:r>
      <w:r w:rsidR="00C93E5F" w:rsidRPr="00570BD9">
        <w:fldChar w:fldCharType="separate"/>
      </w:r>
      <w:r w:rsidR="00B76D07" w:rsidRPr="00570BD9">
        <w:rPr>
          <w:noProof/>
        </w:rPr>
        <w:t>(Flores &amp; Ciomperlik 2017; Hǻgvar &amp; Hofsvang 1991; Hoy &amp; Nguyen 2001)</w:t>
      </w:r>
      <w:r w:rsidR="00C93E5F" w:rsidRPr="00570BD9">
        <w:fldChar w:fldCharType="end"/>
      </w:r>
      <w:r w:rsidR="00612FF4" w:rsidRPr="00570BD9">
        <w:t xml:space="preserve">.  </w:t>
      </w:r>
      <w:ins w:id="49" w:author="." w:date="2020-02-11T11:22:00Z">
        <w:r w:rsidR="00496503" w:rsidRPr="00570BD9">
          <w:rPr>
            <w:rFonts w:hint="eastAsia"/>
          </w:rPr>
          <w:t xml:space="preserve">On the other hand, </w:t>
        </w:r>
        <w:proofErr w:type="gramStart"/>
        <w:r w:rsidR="00496503" w:rsidRPr="00570BD9">
          <w:rPr>
            <w:rFonts w:hint="eastAsia"/>
          </w:rPr>
          <w:t>a</w:t>
        </w:r>
      </w:ins>
      <w:proofErr w:type="gramEnd"/>
      <w:del w:id="50" w:author="." w:date="2020-02-11T11:22:00Z">
        <w:r w:rsidR="00187DB7" w:rsidRPr="00570BD9" w:rsidDel="00496503">
          <w:delText>A</w:delText>
        </w:r>
      </w:del>
      <w:r w:rsidR="00187DB7" w:rsidRPr="00570BD9">
        <w:t>lthough less emphasized, g</w:t>
      </w:r>
      <w:r w:rsidR="00612FF4" w:rsidRPr="00570BD9">
        <w:t>eneralist</w:t>
      </w:r>
      <w:del w:id="51" w:author="." w:date="2020-02-11T11:24:00Z">
        <w:r w:rsidR="00612FF4" w:rsidRPr="00570BD9" w:rsidDel="00496503">
          <w:delText>s</w:delText>
        </w:r>
      </w:del>
      <w:r w:rsidR="00612FF4" w:rsidRPr="00570BD9">
        <w:t xml:space="preserve"> </w:t>
      </w:r>
      <w:del w:id="52" w:author="." w:date="2020-02-11T11:23:00Z">
        <w:r w:rsidR="00612FF4" w:rsidRPr="00570BD9" w:rsidDel="00496503">
          <w:delText xml:space="preserve">(e.g., arthropod </w:delText>
        </w:r>
      </w:del>
      <w:r w:rsidR="00612FF4" w:rsidRPr="00570BD9">
        <w:t>predators</w:t>
      </w:r>
      <w:del w:id="53" w:author="." w:date="2020-02-11T11:23:00Z">
        <w:r w:rsidR="00612FF4" w:rsidRPr="00570BD9" w:rsidDel="00496503">
          <w:delText>)</w:delText>
        </w:r>
      </w:del>
      <w:r w:rsidR="00187DB7" w:rsidRPr="00570BD9">
        <w:t xml:space="preserve"> may</w:t>
      </w:r>
      <w:r w:rsidR="001101FB" w:rsidRPr="00570BD9">
        <w:t xml:space="preserve"> </w:t>
      </w:r>
      <w:r w:rsidR="00411F7D" w:rsidRPr="00570BD9">
        <w:t xml:space="preserve">also </w:t>
      </w:r>
      <w:r w:rsidR="001101FB" w:rsidRPr="00570BD9">
        <w:t xml:space="preserve">have </w:t>
      </w:r>
      <w:r w:rsidR="00187DB7" w:rsidRPr="00570BD9">
        <w:t>the</w:t>
      </w:r>
      <w:r w:rsidR="001101FB" w:rsidRPr="00570BD9">
        <w:t xml:space="preserve"> capacity to control various pests.  For example, </w:t>
      </w:r>
      <w:ins w:id="54" w:author="." w:date="2020-02-11T11:24:00Z">
        <w:r w:rsidR="00880586" w:rsidRPr="00570BD9">
          <w:rPr>
            <w:rFonts w:hint="eastAsia"/>
          </w:rPr>
          <w:t xml:space="preserve">arthropod </w:t>
        </w:r>
      </w:ins>
      <w:r w:rsidR="007D1241" w:rsidRPr="00570BD9">
        <w:t xml:space="preserve">generalist predators </w:t>
      </w:r>
      <w:r w:rsidR="00E72EAE" w:rsidRPr="00570BD9">
        <w:t xml:space="preserve">have </w:t>
      </w:r>
      <w:r w:rsidR="001101FB" w:rsidRPr="00570BD9">
        <w:t>reported</w:t>
      </w:r>
      <w:r w:rsidR="001A3226" w:rsidRPr="00570BD9">
        <w:t>ly</w:t>
      </w:r>
      <w:r w:rsidR="00E72EAE" w:rsidRPr="00570BD9">
        <w:t xml:space="preserve"> </w:t>
      </w:r>
      <w:r w:rsidR="00F20E61" w:rsidRPr="00570BD9">
        <w:t xml:space="preserve">reduced the populations of </w:t>
      </w:r>
      <w:r w:rsidR="001A3226" w:rsidRPr="00570BD9">
        <w:t>diverse</w:t>
      </w:r>
      <w:r w:rsidR="00E72EAE" w:rsidRPr="00570BD9">
        <w:t xml:space="preserve"> </w:t>
      </w:r>
      <w:r w:rsidR="007D1241" w:rsidRPr="00570BD9">
        <w:t xml:space="preserve">pest </w:t>
      </w:r>
      <w:r w:rsidR="00B76D07" w:rsidRPr="00570BD9">
        <w:t>species</w:t>
      </w:r>
      <w:r w:rsidR="007D1241" w:rsidRPr="00570BD9">
        <w:t xml:space="preserve"> in</w:t>
      </w:r>
      <w:r w:rsidR="00E72EAE" w:rsidRPr="00570BD9">
        <w:t xml:space="preserve"> </w:t>
      </w:r>
      <w:r w:rsidR="007D1241" w:rsidRPr="00570BD9">
        <w:t xml:space="preserve">agricultural fields </w:t>
      </w:r>
      <w:r w:rsidR="00C93E5F" w:rsidRPr="00570BD9">
        <w:fldChar w:fldCharType="begin">
          <w:fldData xml:space="preserve">PEVuZE5vdGU+PENpdGU+PEF1dGhvcj5SaWVjaGVydDwvQXV0aG9yPjxZZWFyPjE5ODQ8L1llYXI+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</w:fldData>
        </w:fldChar>
      </w:r>
      <w:r w:rsidR="0054287A" w:rsidRPr="00570BD9">
        <w:instrText xml:space="preserve"> ADDIN EN.CITE </w:instrText>
      </w:r>
      <w:r w:rsidR="00C93E5F" w:rsidRPr="00570BD9">
        <w:fldChar w:fldCharType="begin">
          <w:fldData xml:space="preserve">PEVuZE5vdGU+PENpdGU+PEF1dGhvcj5SaWVjaGVydDwvQXV0aG9yPjxZZWFyPjE5ODQ8L1llYXI+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</w:fldData>
        </w:fldChar>
      </w:r>
      <w:r w:rsidR="0054287A" w:rsidRPr="00570BD9">
        <w:instrText xml:space="preserve"> ADDIN EN.CITE.DATA </w:instrText>
      </w:r>
      <w:r w:rsidR="00C93E5F" w:rsidRPr="00570BD9">
        <w:fldChar w:fldCharType="end"/>
      </w:r>
      <w:r w:rsidR="00C93E5F" w:rsidRPr="00570BD9">
        <w:fldChar w:fldCharType="separate"/>
      </w:r>
      <w:r w:rsidR="0054287A" w:rsidRPr="00570BD9">
        <w:rPr>
          <w:noProof/>
        </w:rPr>
        <w:t>(Obrycki &amp; Kring 1998; Riechert &amp; Lockley 1984; Stiling &amp; Cornelissen 2005; Sunderland 1999)</w:t>
      </w:r>
      <w:r w:rsidR="00C93E5F" w:rsidRPr="00570BD9">
        <w:fldChar w:fldCharType="end"/>
      </w:r>
      <w:r w:rsidR="00411F7D" w:rsidRPr="00570BD9">
        <w:t xml:space="preserve">, and </w:t>
      </w:r>
      <w:r w:rsidR="007D1241" w:rsidRPr="00570BD9">
        <w:t>the</w:t>
      </w:r>
      <w:r w:rsidR="00B014DC" w:rsidRPr="00570BD9">
        <w:t>ir</w:t>
      </w:r>
      <w:r w:rsidR="007D1241" w:rsidRPr="00570BD9">
        <w:t xml:space="preserve"> removal </w:t>
      </w:r>
      <w:r w:rsidR="00B014DC" w:rsidRPr="00570BD9">
        <w:t>ha</w:t>
      </w:r>
      <w:r w:rsidR="000A5E9A" w:rsidRPr="00570BD9">
        <w:t>s</w:t>
      </w:r>
      <w:r w:rsidR="00B014DC" w:rsidRPr="00570BD9">
        <w:t xml:space="preserve"> been shown to</w:t>
      </w:r>
      <w:r w:rsidR="007D1241" w:rsidRPr="00570BD9">
        <w:t xml:space="preserve"> cause a 13-fold surge in pest populations in rice farms </w:t>
      </w:r>
      <w:r w:rsidR="00C93E5F" w:rsidRPr="00570BD9">
        <w:fldChar w:fldCharType="begin"/>
      </w:r>
      <w:r w:rsidR="00CD77A6" w:rsidRPr="00570BD9">
        <w:instrText xml:space="preserve"> ADDIN EN.CITE &lt;EndNote&gt;&lt;Cite&gt;&lt;Author&gt;Kenmore&lt;/Author&gt;&lt;Year&gt;1984&lt;/Year&gt;&lt;RecNum&gt;756&lt;/RecNum&gt;&lt;DisplayText&gt;(Kenmore et al. 1984)&lt;/DisplayText&gt;&lt;record&gt;&lt;rec-number&gt;756&lt;/rec-number&gt;&lt;foreign-keys&gt;&lt;key app="EN" db-id="s2a9tdf5ptxsr1ex5t7x9av4z2zfr0vx0dev" timestamp="1564232048"&gt;756&lt;/key&gt;&lt;/foreign-keys&gt;&lt;ref-type name="Journal Article"&gt;17&lt;/ref-type&gt;&lt;contributors&gt;&lt;authors&gt;&lt;author&gt;Kenmore, P. E.&lt;/author&gt;&lt;author&gt;Perez, C. A.&lt;/author&gt;&lt;author&gt;Dyck, V. A.&lt;/author&gt;&lt;author&gt;Gutierrez, A. P. &lt;/author&gt;&lt;/authors&gt;&lt;/contributors&gt;&lt;titles&gt;&lt;title&gt;&lt;style face="normal" font="default" size="100%"&gt;Population regulation of the rice brown planthopper (&lt;/style&gt;&lt;style face="italic" font="default" size="100%"&gt;Nilaparvata lugens&lt;/style&gt;&lt;style face="normal" font="default" size="100%"&gt; St&lt;/style&gt;&lt;style face="normal" font="default" charset="238" size="100%"&gt;ǻl) within rice fields in the Philippines&lt;/style&gt;&lt;/title&gt;&lt;secondary-title&gt;Journal of Plant Protection in the Tropics&lt;/secondary-title&gt;&lt;/titles&gt;&lt;periodical&gt;&lt;full-title&gt;Journal of plant protection in the Tropics&lt;/full-title&gt;&lt;/periodical&gt;&lt;pages&gt;19-37&lt;/pages&gt;&lt;volume&gt;1&lt;/volume&gt;&lt;number&gt;1&lt;/number&gt;&lt;dates&gt;&lt;year&gt;1984&lt;/year&gt;&lt;/dates&gt;&lt;urls&gt;&lt;/urls&gt;&lt;/record&gt;&lt;/Cite&gt;&lt;/EndNote&gt;</w:instrText>
      </w:r>
      <w:r w:rsidR="00C93E5F" w:rsidRPr="00570BD9">
        <w:fldChar w:fldCharType="separate"/>
      </w:r>
      <w:r w:rsidR="008F081C" w:rsidRPr="00570BD9">
        <w:rPr>
          <w:noProof/>
        </w:rPr>
        <w:t>(Kenmore et al. 1984)</w:t>
      </w:r>
      <w:r w:rsidR="00C93E5F" w:rsidRPr="00570BD9">
        <w:fldChar w:fldCharType="end"/>
      </w:r>
      <w:r w:rsidR="007D1241" w:rsidRPr="00570BD9">
        <w:t xml:space="preserve">. </w:t>
      </w:r>
      <w:r w:rsidR="00233190" w:rsidRPr="00570BD9">
        <w:t xml:space="preserve"> </w:t>
      </w:r>
      <w:r w:rsidR="00E72EAE" w:rsidRPr="00570BD9">
        <w:t xml:space="preserve">Since generalist predators are </w:t>
      </w:r>
      <w:r w:rsidR="007D1241" w:rsidRPr="00570BD9">
        <w:t xml:space="preserve">ubiquitous in </w:t>
      </w:r>
      <w:del w:id="55" w:author="." w:date="2020-02-14T20:02:00Z">
        <w:r w:rsidR="007D1241" w:rsidRPr="00570BD9" w:rsidDel="002E32EA">
          <w:delText xml:space="preserve">nature </w:delText>
        </w:r>
      </w:del>
      <w:ins w:id="56" w:author="." w:date="2020-02-14T20:02:00Z">
        <w:r w:rsidR="002E32EA">
          <w:rPr>
            <w:rFonts w:hint="eastAsia"/>
          </w:rPr>
          <w:t>agro-ecosystems</w:t>
        </w:r>
        <w:r w:rsidR="002E32EA" w:rsidRPr="00570BD9">
          <w:t xml:space="preserve"> </w:t>
        </w:r>
      </w:ins>
      <w:r w:rsidR="007D1241" w:rsidRPr="00570BD9">
        <w:t>and capable of producing consistent top-down control on various pests</w:t>
      </w:r>
      <w:r w:rsidR="00E352B0" w:rsidRPr="00570BD9">
        <w:t xml:space="preserve"> </w:t>
      </w:r>
      <w:r w:rsidR="00C93E5F" w:rsidRPr="00570BD9">
        <w:fldChar w:fldCharType="begin">
          <w:fldData xml:space="preserve">PEVuZE5vdGU+PENpdGU+PEF1dGhvcj5TY2htaXR6PC9BdXRob3I+PFllYXI+MjAwMDwvWWVhcj48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</w:fldData>
        </w:fldChar>
      </w:r>
      <w:r w:rsidR="00E352B0" w:rsidRPr="00570BD9">
        <w:instrText xml:space="preserve"> ADDIN EN.CITE </w:instrText>
      </w:r>
      <w:r w:rsidR="00C93E5F" w:rsidRPr="00570BD9">
        <w:fldChar w:fldCharType="begin">
          <w:fldData xml:space="preserve">PEVuZE5vdGU+PENpdGU+PEF1dGhvcj5TY2htaXR6PC9BdXRob3I+PFllYXI+MjAwMDwvWWVhcj48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</w:fldData>
        </w:fldChar>
      </w:r>
      <w:r w:rsidR="00E352B0" w:rsidRPr="00570BD9">
        <w:instrText xml:space="preserve"> ADDIN EN.CITE.DATA </w:instrText>
      </w:r>
      <w:r w:rsidR="00C93E5F" w:rsidRPr="00570BD9">
        <w:fldChar w:fldCharType="end"/>
      </w:r>
      <w:r w:rsidR="00C93E5F" w:rsidRPr="00570BD9">
        <w:fldChar w:fldCharType="separate"/>
      </w:r>
      <w:r w:rsidR="00E352B0" w:rsidRPr="00570BD9">
        <w:rPr>
          <w:noProof/>
        </w:rPr>
        <w:t>(Halaj &amp; Wise 2001; Porcel et al. 2018; Schmitz, Hamback &amp; Beckerman 2000)</w:t>
      </w:r>
      <w:r w:rsidR="00C93E5F" w:rsidRPr="00570BD9">
        <w:fldChar w:fldCharType="end"/>
      </w:r>
      <w:r w:rsidR="00E72EAE" w:rsidRPr="00570BD9">
        <w:t xml:space="preserve">, </w:t>
      </w:r>
      <w:r w:rsidR="00EE4BB4" w:rsidRPr="00570BD9">
        <w:t xml:space="preserve">they </w:t>
      </w:r>
      <w:r w:rsidR="00B64D27" w:rsidRPr="00570BD9">
        <w:t>may</w:t>
      </w:r>
      <w:r w:rsidR="00B76D89" w:rsidRPr="00570BD9">
        <w:t xml:space="preserve"> </w:t>
      </w:r>
      <w:r w:rsidR="00203652" w:rsidRPr="00570BD9">
        <w:t>hold</w:t>
      </w:r>
      <w:r w:rsidR="00EE4BB4" w:rsidRPr="00570BD9">
        <w:t xml:space="preserve"> a great potential as </w:t>
      </w:r>
      <w:proofErr w:type="spellStart"/>
      <w:r w:rsidR="00EE4BB4" w:rsidRPr="00570BD9">
        <w:t>biocontrol</w:t>
      </w:r>
      <w:proofErr w:type="spellEnd"/>
      <w:r w:rsidR="00EE4BB4" w:rsidRPr="00570BD9">
        <w:t xml:space="preserve"> agents by either acting alone or complement</w:t>
      </w:r>
      <w:r w:rsidR="00B76D89" w:rsidRPr="00570BD9">
        <w:t xml:space="preserve">ing </w:t>
      </w:r>
      <w:r w:rsidR="00EE4BB4" w:rsidRPr="00570BD9">
        <w:t xml:space="preserve">specialists </w:t>
      </w:r>
      <w:r w:rsidR="00C93E5F" w:rsidRPr="006B6FD7">
        <w:fldChar w:fldCharType="begin">
          <w:fldData xml:space="preserve">PEVuZE5vdGU+PENpdGU+PEF1dGhvcj5NdXJkb2NoPC9BdXRob3I+PFllYXI+MTk4NTwvWWVhcj48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</w:fldData>
        </w:fldChar>
      </w:r>
      <w:r w:rsidR="00D64F17" w:rsidRPr="006B6FD7">
        <w:instrText xml:space="preserve"> ADDIN EN.CITE </w:instrText>
      </w:r>
      <w:r w:rsidR="00C93E5F" w:rsidRPr="006B6FD7">
        <w:fldChar w:fldCharType="begin">
          <w:fldData xml:space="preserve">PEVuZE5vdGU+PENpdGU+PEF1dGhvcj5NdXJkb2NoPC9BdXRob3I+PFllYXI+MTk4NTwvWWVhcj48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</w:fldData>
        </w:fldChar>
      </w:r>
      <w:r w:rsidR="00D64F17" w:rsidRPr="006B6FD7">
        <w:instrText xml:space="preserve"> ADDIN EN.CITE.DATA </w:instrText>
      </w:r>
      <w:r w:rsidR="00C93E5F" w:rsidRPr="006B6FD7">
        <w:fldChar w:fldCharType="end"/>
      </w:r>
      <w:r w:rsidR="00C93E5F" w:rsidRPr="006B6FD7">
        <w:fldChar w:fldCharType="separate"/>
      </w:r>
      <w:r w:rsidR="00D64F17" w:rsidRPr="006B6FD7">
        <w:rPr>
          <w:noProof/>
        </w:rPr>
        <w:t>(Murdoch, Chesson &amp; Chesson 1985; Stiling &amp; Cornelissen 2005; Sunderland 1999; Symondson, Sunderland &amp; Greenstone 2002)</w:t>
      </w:r>
      <w:r w:rsidR="00C93E5F" w:rsidRPr="006B6FD7">
        <w:fldChar w:fldCharType="end"/>
      </w:r>
      <w:r w:rsidR="00EE4BB4" w:rsidRPr="006B6FD7">
        <w:t xml:space="preserve">.  </w:t>
      </w:r>
    </w:p>
    <w:p w:rsidR="008E5C3E" w:rsidRPr="00FE1A14" w:rsidRDefault="00E8379D" w:rsidP="009D46BF">
      <w:pPr>
        <w:spacing w:line="480" w:lineRule="auto"/>
        <w:ind w:firstLine="480"/>
      </w:pPr>
      <w:r w:rsidRPr="006B6FD7">
        <w:lastRenderedPageBreak/>
        <w:t xml:space="preserve">To </w:t>
      </w:r>
      <w:r w:rsidR="003C77FF" w:rsidRPr="006B6FD7">
        <w:t xml:space="preserve">realize </w:t>
      </w:r>
      <w:r w:rsidR="006046B4" w:rsidRPr="006B6FD7">
        <w:t xml:space="preserve">the </w:t>
      </w:r>
      <w:proofErr w:type="spellStart"/>
      <w:ins w:id="57" w:author="." w:date="2020-02-14T20:02:00Z">
        <w:r w:rsidR="002E32EA">
          <w:rPr>
            <w:rFonts w:hint="eastAsia"/>
          </w:rPr>
          <w:t>biocontrol</w:t>
        </w:r>
        <w:proofErr w:type="spellEnd"/>
        <w:r w:rsidR="002E32EA">
          <w:rPr>
            <w:rFonts w:hint="eastAsia"/>
          </w:rPr>
          <w:t xml:space="preserve"> </w:t>
        </w:r>
      </w:ins>
      <w:r w:rsidR="006046B4" w:rsidRPr="006B6FD7">
        <w:t>potential of generalist predators</w:t>
      </w:r>
      <w:r w:rsidR="00F27665" w:rsidRPr="006B6FD7">
        <w:t xml:space="preserve">, it is necessary </w:t>
      </w:r>
      <w:r w:rsidR="006046B4" w:rsidRPr="006B6FD7">
        <w:t xml:space="preserve">to first quantify their </w:t>
      </w:r>
      <w:del w:id="58" w:author="." w:date="2020-02-11T11:30:00Z">
        <w:r w:rsidR="00E31E72" w:rsidRPr="006B6FD7" w:rsidDel="00483DBD">
          <w:delText>biocontrol efficacy</w:delText>
        </w:r>
      </w:del>
      <w:ins w:id="59" w:author="." w:date="2020-02-11T11:30:00Z">
        <w:r w:rsidR="00483DBD" w:rsidRPr="006B6FD7">
          <w:rPr>
            <w:rFonts w:hint="eastAsia"/>
          </w:rPr>
          <w:t>diet composition</w:t>
        </w:r>
      </w:ins>
      <w:r w:rsidR="00E31E72" w:rsidRPr="006B6FD7">
        <w:t>, an important but less studied subject.  Th</w:t>
      </w:r>
      <w:ins w:id="60" w:author="." w:date="2020-02-11T11:31:00Z">
        <w:r w:rsidR="00483DBD" w:rsidRPr="006B6FD7">
          <w:rPr>
            <w:rFonts w:hint="eastAsia"/>
          </w:rPr>
          <w:t>is</w:t>
        </w:r>
      </w:ins>
      <w:del w:id="61" w:author="." w:date="2020-02-11T11:31:00Z">
        <w:r w:rsidR="00E31E72" w:rsidRPr="006B6FD7" w:rsidDel="00483DBD">
          <w:delText>e</w:delText>
        </w:r>
      </w:del>
      <w:r w:rsidR="00E31E72" w:rsidRPr="006B6FD7">
        <w:t xml:space="preserve"> necessity arises from</w:t>
      </w:r>
      <w:r w:rsidR="008E4EC4" w:rsidRPr="006B6FD7">
        <w:t xml:space="preserve"> a</w:t>
      </w:r>
      <w:r w:rsidR="005010C2" w:rsidRPr="006B6FD7">
        <w:t xml:space="preserve"> </w:t>
      </w:r>
      <w:r w:rsidR="008E5C3E" w:rsidRPr="006B6FD7">
        <w:t>concern</w:t>
      </w:r>
      <w:r w:rsidR="00B71AA5" w:rsidRPr="006B6FD7">
        <w:t xml:space="preserve"> that</w:t>
      </w:r>
      <w:r w:rsidR="008E5C3E" w:rsidRPr="006B6FD7">
        <w:t xml:space="preserve"> </w:t>
      </w:r>
      <w:r w:rsidR="008E4EC4" w:rsidRPr="006B6FD7">
        <w:t>generalist</w:t>
      </w:r>
      <w:r w:rsidR="008E5C3E" w:rsidRPr="006B6FD7">
        <w:t xml:space="preserve"> predators feed on not only targeted species (e.g., herbivorous pests) but also alternative prey (e.g., </w:t>
      </w:r>
      <w:proofErr w:type="spellStart"/>
      <w:r w:rsidR="008E5C3E" w:rsidRPr="006B6FD7">
        <w:t>detritivores</w:t>
      </w:r>
      <w:proofErr w:type="spellEnd"/>
      <w:r w:rsidR="008E5C3E" w:rsidRPr="006B6FD7">
        <w:t xml:space="preserve">) in </w:t>
      </w:r>
      <w:ins w:id="62" w:author="." w:date="2020-02-14T20:04:00Z">
        <w:r w:rsidR="002E32EA">
          <w:rPr>
            <w:rFonts w:hint="eastAsia"/>
          </w:rPr>
          <w:t xml:space="preserve">the </w:t>
        </w:r>
      </w:ins>
      <w:r w:rsidR="008E5C3E" w:rsidRPr="006B6FD7">
        <w:t xml:space="preserve">field </w:t>
      </w:r>
      <w:del w:id="63" w:author="." w:date="2020-02-14T20:04:00Z">
        <w:r w:rsidR="008E5C3E" w:rsidRPr="006B6FD7" w:rsidDel="002E32EA">
          <w:delText xml:space="preserve">conditions </w:delText>
        </w:r>
      </w:del>
      <w:r w:rsidR="00C93E5F" w:rsidRPr="006B6FD7">
        <w:fldChar w:fldCharType="begin">
          <w:fldData xml:space="preserve">PEVuZE5vdGU+PENpdGU+PEF1dGhvcj5TeW1vbmRzb248L0F1dGhvcj48WWVhcj4yMDAyPC9ZZWFy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</w:fldData>
        </w:fldChar>
      </w:r>
      <w:r w:rsidR="00E176D7" w:rsidRPr="006B6FD7">
        <w:instrText xml:space="preserve"> ADDIN EN.CITE </w:instrText>
      </w:r>
      <w:r w:rsidR="00C93E5F" w:rsidRPr="006B6FD7">
        <w:fldChar w:fldCharType="begin">
          <w:fldData xml:space="preserve">PEVuZE5vdGU+PENpdGU+PEF1dGhvcj5TeW1vbmRzb248L0F1dGhvcj48WWVhcj4yMDAyPC9ZZWFy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</w:fldData>
        </w:fldChar>
      </w:r>
      <w:r w:rsidR="00E176D7" w:rsidRPr="006B6FD7">
        <w:instrText xml:space="preserve"> ADDIN EN.CITE.DATA </w:instrText>
      </w:r>
      <w:r w:rsidR="00C93E5F" w:rsidRPr="006B6FD7">
        <w:fldChar w:fldCharType="end"/>
      </w:r>
      <w:r w:rsidR="00C93E5F" w:rsidRPr="006B6FD7">
        <w:fldChar w:fldCharType="separate"/>
      </w:r>
      <w:r w:rsidR="00E176D7" w:rsidRPr="006B6FD7">
        <w:rPr>
          <w:noProof/>
        </w:rPr>
        <w:t>(Michalko, Pekar &amp; Entling 2019; Symondson, Sunderland &amp; Greenstone 2002)</w:t>
      </w:r>
      <w:r w:rsidR="00C93E5F" w:rsidRPr="006B6FD7">
        <w:fldChar w:fldCharType="end"/>
      </w:r>
      <w:r w:rsidR="008E5C3E" w:rsidRPr="006B6FD7">
        <w:t xml:space="preserve">. </w:t>
      </w:r>
      <w:r w:rsidR="00671AF8" w:rsidRPr="006B6FD7">
        <w:t xml:space="preserve"> </w:t>
      </w:r>
      <w:del w:id="64" w:author="." w:date="2020-02-11T11:33:00Z">
        <w:r w:rsidR="008E4EC4" w:rsidRPr="006B6FD7" w:rsidDel="00483DBD">
          <w:delText xml:space="preserve">Therefore, </w:delText>
        </w:r>
        <w:r w:rsidR="001F4F97" w:rsidRPr="006B6FD7" w:rsidDel="00483DBD">
          <w:delText>t</w:delText>
        </w:r>
      </w:del>
      <w:ins w:id="65" w:author="." w:date="2020-02-11T11:33:00Z">
        <w:r w:rsidR="00483DBD" w:rsidRPr="006B6FD7">
          <w:rPr>
            <w:rFonts w:hint="eastAsia"/>
          </w:rPr>
          <w:t>T</w:t>
        </w:r>
      </w:ins>
      <w:r w:rsidR="001F4F97" w:rsidRPr="006B6FD7">
        <w:t xml:space="preserve">he </w:t>
      </w:r>
      <w:proofErr w:type="spellStart"/>
      <w:r w:rsidR="001F4F97" w:rsidRPr="006B6FD7">
        <w:t>biocontrol</w:t>
      </w:r>
      <w:proofErr w:type="spellEnd"/>
      <w:r w:rsidR="001F4F97" w:rsidRPr="006B6FD7">
        <w:t xml:space="preserve"> </w:t>
      </w:r>
      <w:del w:id="66" w:author="." w:date="2020-02-11T11:32:00Z">
        <w:r w:rsidR="001F4F97" w:rsidRPr="006B6FD7" w:rsidDel="00483DBD">
          <w:delText xml:space="preserve">efficacy </w:delText>
        </w:r>
      </w:del>
      <w:ins w:id="67" w:author="." w:date="2020-02-11T11:32:00Z">
        <w:r w:rsidR="00483DBD" w:rsidRPr="006B6FD7">
          <w:rPr>
            <w:rFonts w:hint="eastAsia"/>
          </w:rPr>
          <w:t>potential</w:t>
        </w:r>
        <w:r w:rsidR="00483DBD" w:rsidRPr="006B6FD7">
          <w:t xml:space="preserve"> </w:t>
        </w:r>
      </w:ins>
      <w:r w:rsidR="001F4F97" w:rsidRPr="006B6FD7">
        <w:t xml:space="preserve">of generalist predators </w:t>
      </w:r>
      <w:r w:rsidR="003F0784" w:rsidRPr="006B6FD7">
        <w:t>may b</w:t>
      </w:r>
      <w:r w:rsidR="001F4F97" w:rsidRPr="006B6FD7">
        <w:t xml:space="preserve">e affected by </w:t>
      </w:r>
      <w:r w:rsidR="008E5C3E" w:rsidRPr="006B6FD7">
        <w:t>the presence of alternative prey</w:t>
      </w:r>
      <w:r w:rsidR="001F4F97" w:rsidRPr="006B6FD7">
        <w:t xml:space="preserve">, either in a </w:t>
      </w:r>
      <w:r w:rsidR="001A2161" w:rsidRPr="006B6FD7">
        <w:t xml:space="preserve">positive or negative </w:t>
      </w:r>
      <w:r w:rsidR="001F4F97" w:rsidRPr="006B6FD7">
        <w:t>way</w:t>
      </w:r>
      <w:r w:rsidR="008E5C3E" w:rsidRPr="006B6FD7">
        <w:t xml:space="preserve">. </w:t>
      </w:r>
      <w:r w:rsidR="00671AF8" w:rsidRPr="006B6FD7">
        <w:t xml:space="preserve"> </w:t>
      </w:r>
      <w:r w:rsidR="001F4F97" w:rsidRPr="006B6FD7">
        <w:t>For example, o</w:t>
      </w:r>
      <w:r w:rsidR="008E5C3E" w:rsidRPr="006B6FD7">
        <w:t xml:space="preserve">n one hand, alternative prey could support higher densities of predators </w:t>
      </w:r>
      <w:r w:rsidR="006B6FD7" w:rsidRPr="006B6FD7">
        <w:rPr>
          <w:rFonts w:hint="eastAsia"/>
        </w:rPr>
        <w:t xml:space="preserve">that </w:t>
      </w:r>
      <w:r w:rsidR="008E5C3E" w:rsidRPr="006B6FD7">
        <w:t xml:space="preserve">suppress pest populations </w:t>
      </w:r>
      <w:r w:rsidR="009907E2" w:rsidRPr="006B6FD7">
        <w:rPr>
          <w:rFonts w:hint="eastAsia"/>
        </w:rPr>
        <w:t>emerg</w:t>
      </w:r>
      <w:r w:rsidR="006B6FD7" w:rsidRPr="006B6FD7">
        <w:rPr>
          <w:rFonts w:hint="eastAsia"/>
        </w:rPr>
        <w:t>ing</w:t>
      </w:r>
      <w:r w:rsidR="009907E2" w:rsidRPr="006B6FD7">
        <w:rPr>
          <w:rFonts w:hint="eastAsia"/>
        </w:rPr>
        <w:t xml:space="preserve"> </w:t>
      </w:r>
      <w:r w:rsidR="008E5C3E" w:rsidRPr="006B6FD7">
        <w:t xml:space="preserve">later in the crop season </w:t>
      </w:r>
      <w:r w:rsidR="00C93E5F" w:rsidRPr="006B6FD7">
        <w:fldChar w:fldCharType="begin">
          <w:fldData xml:space="preserve">PEVuZE5vdGU+PENpdGU+PEF1dGhvcj5TZXR0bGU8L0F1dGhvcj48WWVhcj4xOTk2PC9ZZWFyPjxS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</w:fldData>
        </w:fldChar>
      </w:r>
      <w:r w:rsidR="007D1C52" w:rsidRPr="006B6FD7">
        <w:instrText xml:space="preserve"> ADDIN EN.CITE </w:instrText>
      </w:r>
      <w:r w:rsidR="00C93E5F" w:rsidRPr="006B6FD7">
        <w:fldChar w:fldCharType="begin">
          <w:fldData xml:space="preserve">PEVuZE5vdGU+PENpdGU+PEF1dGhvcj5TZXR0bGU8L0F1dGhvcj48WWVhcj4xOTk2PC9ZZWFyPjxS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</w:fldData>
        </w:fldChar>
      </w:r>
      <w:r w:rsidR="007D1C52" w:rsidRPr="006B6FD7">
        <w:instrText xml:space="preserve"> ADDIN EN.CITE.DATA </w:instrText>
      </w:r>
      <w:r w:rsidR="00C93E5F" w:rsidRPr="006B6FD7">
        <w:fldChar w:fldCharType="end"/>
      </w:r>
      <w:r w:rsidR="00C93E5F" w:rsidRPr="006B6FD7">
        <w:fldChar w:fldCharType="separate"/>
      </w:r>
      <w:r w:rsidR="007D1C52" w:rsidRPr="006B6FD7">
        <w:rPr>
          <w:noProof/>
        </w:rPr>
        <w:t>(Muñoz-Cárdenas et al. 2017; Settle et al. 1996)</w:t>
      </w:r>
      <w:r w:rsidR="00C93E5F" w:rsidRPr="006B6FD7">
        <w:fldChar w:fldCharType="end"/>
      </w:r>
      <w:r w:rsidR="008E5C3E" w:rsidRPr="006B6FD7">
        <w:t xml:space="preserve">. </w:t>
      </w:r>
      <w:r w:rsidR="00671AF8" w:rsidRPr="006B6FD7">
        <w:t xml:space="preserve"> </w:t>
      </w:r>
      <w:r w:rsidR="008E5C3E" w:rsidRPr="006B6FD7">
        <w:t xml:space="preserve">On the other hand, alternative prey may disrupt </w:t>
      </w:r>
      <w:proofErr w:type="spellStart"/>
      <w:r w:rsidR="008E5C3E" w:rsidRPr="006B6FD7">
        <w:t>biocontrol</w:t>
      </w:r>
      <w:proofErr w:type="spellEnd"/>
      <w:r w:rsidR="008E5C3E" w:rsidRPr="006B6FD7">
        <w:t xml:space="preserve"> if these predators exhibit a stronger preference for alternative prey </w:t>
      </w:r>
      <w:r w:rsidR="00C93E5F" w:rsidRPr="00FE1A14">
        <w:fldChar w:fldCharType="begin">
          <w:fldData xml:space="preserve">PEVuZE5vdGU+PENpdGU+PEF1dGhvcj5NdXNzZXI8L0F1dGhvcj48WWVhcj4yMDAzPC9ZZWFyPjxS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</w:fldData>
        </w:fldChar>
      </w:r>
      <w:r w:rsidR="00E93AD4" w:rsidRPr="00FE1A14">
        <w:instrText xml:space="preserve"> ADDIN EN.CITE </w:instrText>
      </w:r>
      <w:r w:rsidR="00C93E5F" w:rsidRPr="00FE1A14">
        <w:fldChar w:fldCharType="begin">
          <w:fldData xml:space="preserve">PEVuZE5vdGU+PENpdGU+PEF1dGhvcj5NdXNzZXI8L0F1dGhvcj48WWVhcj4yMDAzPC9ZZWFyPjxS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</w:fldData>
        </w:fldChar>
      </w:r>
      <w:r w:rsidR="00E93AD4" w:rsidRPr="00FE1A14">
        <w:instrText xml:space="preserve"> ADDIN EN.CITE.DATA </w:instrText>
      </w:r>
      <w:r w:rsidR="00C93E5F" w:rsidRPr="00FE1A14">
        <w:fldChar w:fldCharType="end"/>
      </w:r>
      <w:r w:rsidR="00C93E5F" w:rsidRPr="00FE1A14">
        <w:fldChar w:fldCharType="separate"/>
      </w:r>
      <w:r w:rsidR="00E93AD4" w:rsidRPr="00FE1A14">
        <w:rPr>
          <w:noProof/>
        </w:rPr>
        <w:t>(Birkhofer, Wise &amp; Scheu 2008; Koss &amp; Snyder 2005; Musser &amp; Shelton 2003)</w:t>
      </w:r>
      <w:r w:rsidR="00C93E5F" w:rsidRPr="00FE1A14">
        <w:fldChar w:fldCharType="end"/>
      </w:r>
      <w:r w:rsidR="008E5C3E" w:rsidRPr="00FE1A14">
        <w:t>.</w:t>
      </w:r>
    </w:p>
    <w:p w:rsidR="00856DA8" w:rsidRPr="0073743A" w:rsidRDefault="00671AF8" w:rsidP="00856DA8">
      <w:pPr>
        <w:spacing w:line="480" w:lineRule="auto"/>
        <w:ind w:firstLine="480"/>
      </w:pPr>
      <w:r w:rsidRPr="00FE1A14">
        <w:t>The</w:t>
      </w:r>
      <w:r w:rsidR="00BD01AA" w:rsidRPr="00FE1A14">
        <w:t xml:space="preserve"> aforementioned </w:t>
      </w:r>
      <w:r w:rsidR="001A2161" w:rsidRPr="00FE1A14">
        <w:t xml:space="preserve">context dependency suggests that the </w:t>
      </w:r>
      <w:proofErr w:type="spellStart"/>
      <w:r w:rsidR="001A2161" w:rsidRPr="00FE1A14">
        <w:t>biocontrol</w:t>
      </w:r>
      <w:proofErr w:type="spellEnd"/>
      <w:r w:rsidR="001A2161" w:rsidRPr="00FE1A14">
        <w:t xml:space="preserve"> </w:t>
      </w:r>
      <w:r w:rsidR="00512356" w:rsidRPr="00FE1A14">
        <w:t>by</w:t>
      </w:r>
      <w:r w:rsidR="001A2161" w:rsidRPr="00FE1A14">
        <w:t xml:space="preserve"> </w:t>
      </w:r>
      <w:r w:rsidR="00BD01AA" w:rsidRPr="00FE1A14">
        <w:t>generalist</w:t>
      </w:r>
      <w:r w:rsidR="001A2161" w:rsidRPr="00FE1A14">
        <w:t xml:space="preserve"> predators </w:t>
      </w:r>
      <w:r w:rsidRPr="00FE1A14">
        <w:t>depend</w:t>
      </w:r>
      <w:r w:rsidR="00BD01AA" w:rsidRPr="00FE1A14">
        <w:t>s</w:t>
      </w:r>
      <w:r w:rsidRPr="00FE1A14">
        <w:t xml:space="preserve"> on the temporal dynamics of pest and alternative prey</w:t>
      </w:r>
      <w:r w:rsidR="001A2161" w:rsidRPr="00FE1A14">
        <w:t xml:space="preserve"> populations</w:t>
      </w:r>
      <w:r w:rsidR="005B7031" w:rsidRPr="00FE1A14">
        <w:t xml:space="preserve">.  </w:t>
      </w:r>
      <w:commentRangeStart w:id="68"/>
      <w:ins w:id="69" w:author="." w:date="2020-02-11T11:42:00Z">
        <w:r w:rsidR="00571581" w:rsidRPr="00FE1A14">
          <w:rPr>
            <w:rFonts w:cs="Times New Roman"/>
          </w:rPr>
          <w:t xml:space="preserve">Although there have been several quantitative studies on the </w:t>
        </w:r>
        <w:proofErr w:type="spellStart"/>
        <w:r w:rsidR="00571581" w:rsidRPr="00FE1A14">
          <w:rPr>
            <w:rFonts w:cs="Times New Roman"/>
          </w:rPr>
          <w:t>trophic</w:t>
        </w:r>
        <w:proofErr w:type="spellEnd"/>
        <w:r w:rsidR="00571581" w:rsidRPr="00FE1A14">
          <w:rPr>
            <w:rFonts w:cs="Times New Roman"/>
          </w:rPr>
          <w:t xml:space="preserve"> interactions of generalist predators in agro-ecosystems</w:t>
        </w:r>
      </w:ins>
      <w:commentRangeEnd w:id="68"/>
      <w:ins w:id="70" w:author="." w:date="2020-02-11T11:44:00Z">
        <w:r w:rsidR="00571581" w:rsidRPr="00FE1A14">
          <w:rPr>
            <w:rStyle w:val="a8"/>
            <w:rFonts w:eastAsiaTheme="minorEastAsia" w:cs="Times New Roman"/>
            <w:kern w:val="0"/>
            <w:bdr w:val="nil"/>
            <w:lang w:eastAsia="en-US"/>
          </w:rPr>
          <w:commentReference w:id="68"/>
        </w:r>
      </w:ins>
      <w:ins w:id="71" w:author="." w:date="2020-02-11T11:42:00Z">
        <w:r w:rsidR="00571581" w:rsidRPr="00FE1A14">
          <w:rPr>
            <w:rFonts w:cs="Times New Roman"/>
          </w:rPr>
          <w:t xml:space="preserve">, it remains unclear how these interactions are affected by </w:t>
        </w:r>
        <w:r w:rsidR="00571581" w:rsidRPr="00FE1A14">
          <w:rPr>
            <w:rFonts w:cs="Times New Roman" w:hint="eastAsia"/>
          </w:rPr>
          <w:t xml:space="preserve">the natural </w:t>
        </w:r>
        <w:r w:rsidR="00571581" w:rsidRPr="00FE1A14">
          <w:rPr>
            <w:rFonts w:cs="Times New Roman"/>
          </w:rPr>
          <w:t xml:space="preserve">temporal </w:t>
        </w:r>
      </w:ins>
      <w:ins w:id="72" w:author="." w:date="2020-02-14T19:40:00Z">
        <w:r w:rsidR="00FA25B1">
          <w:rPr>
            <w:rFonts w:cs="Times New Roman" w:hint="eastAsia"/>
          </w:rPr>
          <w:t>variations of</w:t>
        </w:r>
      </w:ins>
      <w:ins w:id="73" w:author="." w:date="2020-02-11T11:42:00Z">
        <w:r w:rsidR="00571581" w:rsidRPr="00FE1A14">
          <w:rPr>
            <w:rFonts w:cs="Times New Roman"/>
          </w:rPr>
          <w:t xml:space="preserve"> prey sources, hinder</w:t>
        </w:r>
      </w:ins>
      <w:ins w:id="74" w:author="." w:date="2020-02-11T11:43:00Z">
        <w:r w:rsidR="00571581" w:rsidRPr="00FE1A14">
          <w:rPr>
            <w:rFonts w:cs="Times New Roman" w:hint="eastAsia"/>
          </w:rPr>
          <w:t>ing</w:t>
        </w:r>
      </w:ins>
      <w:ins w:id="75" w:author="." w:date="2020-02-11T11:42:00Z">
        <w:r w:rsidR="00571581" w:rsidRPr="00FE1A14">
          <w:rPr>
            <w:rFonts w:cs="Times New Roman"/>
          </w:rPr>
          <w:t xml:space="preserve"> our ability to assess</w:t>
        </w:r>
      </w:ins>
      <w:ins w:id="76" w:author="." w:date="2020-02-14T20:08:00Z">
        <w:r w:rsidR="002E32EA">
          <w:rPr>
            <w:rFonts w:cs="Times New Roman" w:hint="eastAsia"/>
          </w:rPr>
          <w:t xml:space="preserve"> the </w:t>
        </w:r>
        <w:proofErr w:type="spellStart"/>
        <w:r w:rsidR="002E32EA">
          <w:rPr>
            <w:rFonts w:cs="Times New Roman" w:hint="eastAsia"/>
          </w:rPr>
          <w:t>biocontrol</w:t>
        </w:r>
        <w:proofErr w:type="spellEnd"/>
        <w:r w:rsidR="002E32EA">
          <w:rPr>
            <w:rFonts w:cs="Times New Roman" w:hint="eastAsia"/>
          </w:rPr>
          <w:t xml:space="preserve"> potential of these predators</w:t>
        </w:r>
      </w:ins>
      <w:ins w:id="77" w:author="." w:date="2020-02-11T11:42:00Z">
        <w:r w:rsidR="00571581" w:rsidRPr="00FE1A14">
          <w:rPr>
            <w:rFonts w:cs="Times New Roman"/>
          </w:rPr>
          <w:t>.”</w:t>
        </w:r>
      </w:ins>
      <w:del w:id="78" w:author="." w:date="2020-02-11T11:46:00Z">
        <w:r w:rsidR="005B7031" w:rsidRPr="00FE1A14" w:rsidDel="00CC553E">
          <w:delText>H</w:delText>
        </w:r>
        <w:r w:rsidRPr="00FE1A14" w:rsidDel="00CC553E">
          <w:delText>owever, quantitative studies regarding</w:delText>
        </w:r>
        <w:r w:rsidR="005B7031" w:rsidRPr="00FE1A14" w:rsidDel="00CC553E">
          <w:delText xml:space="preserve"> the</w:delText>
        </w:r>
        <w:r w:rsidRPr="00FE1A14" w:rsidDel="00CC553E">
          <w:delText xml:space="preserve"> trophic dynamics of generalist predators in agro-ecosystems are lacking, hindering our ability to assess the</w:delText>
        </w:r>
        <w:r w:rsidR="005B7031" w:rsidRPr="00FE1A14" w:rsidDel="00CC553E">
          <w:delText>ir</w:delText>
        </w:r>
        <w:r w:rsidRPr="00FE1A14" w:rsidDel="00CC553E">
          <w:delText xml:space="preserve"> efficacy </w:delText>
        </w:r>
        <w:r w:rsidR="005B7031" w:rsidRPr="00FE1A14" w:rsidDel="00CC553E">
          <w:delText>as biocontrol agents</w:delText>
        </w:r>
        <w:r w:rsidRPr="00FE1A14" w:rsidDel="00CC553E">
          <w:delText>.</w:delText>
        </w:r>
      </w:del>
      <w:r w:rsidRPr="00FE1A14">
        <w:t xml:space="preserve"> </w:t>
      </w:r>
      <w:r w:rsidR="00437A4E" w:rsidRPr="00FE1A14">
        <w:t xml:space="preserve"> </w:t>
      </w:r>
      <w:r w:rsidR="005B7031" w:rsidRPr="00FE1A14">
        <w:t>Furthermore, a</w:t>
      </w:r>
      <w:r w:rsidRPr="00FE1A14">
        <w:t xml:space="preserve">gricultural systems in particular, exhibit large temporal variations in species composition in response to crop growth and disturbance (e.g., management practice). </w:t>
      </w:r>
      <w:r w:rsidR="00437A4E" w:rsidRPr="00FE1A14">
        <w:t xml:space="preserve"> </w:t>
      </w:r>
      <w:r w:rsidRPr="00FE1A14">
        <w:t xml:space="preserve">For example, different </w:t>
      </w:r>
      <w:r w:rsidR="005B7031" w:rsidRPr="00FE1A14">
        <w:t xml:space="preserve">arthropod </w:t>
      </w:r>
      <w:proofErr w:type="spellStart"/>
      <w:r w:rsidRPr="00FE1A14">
        <w:t>trophic</w:t>
      </w:r>
      <w:proofErr w:type="spellEnd"/>
      <w:r w:rsidRPr="00FE1A14">
        <w:t xml:space="preserve"> guilds </w:t>
      </w:r>
      <w:r w:rsidR="005B7031" w:rsidRPr="00FE1A14">
        <w:t>tend to</w:t>
      </w:r>
      <w:r w:rsidR="00F86F05" w:rsidRPr="00FE1A14">
        <w:t xml:space="preserve"> </w:t>
      </w:r>
      <w:r w:rsidRPr="00FE1A14">
        <w:t>peak at different</w:t>
      </w:r>
      <w:r w:rsidR="00F86F05" w:rsidRPr="00FE1A14">
        <w:t xml:space="preserve"> </w:t>
      </w:r>
      <w:r w:rsidRPr="00FE1A14">
        <w:t>stages</w:t>
      </w:r>
      <w:r w:rsidR="005B7031" w:rsidRPr="00FE1A14">
        <w:t xml:space="preserve"> of rice growth</w:t>
      </w:r>
      <w:r w:rsidRPr="00FE1A14">
        <w:t xml:space="preserve"> </w:t>
      </w:r>
      <w:r w:rsidR="00C93E5F" w:rsidRPr="00FE1A14">
        <w:fldChar w:fldCharType="begin">
          <w:fldData xml:space="preserve">PEVuZE5vdGU+PENpdGU+PEF1dGhvcj5TY2hvZW5seTwvQXV0aG9yPjxZZWFyPjE5OTY8L1llYXI+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</w:fldData>
        </w:fldChar>
      </w:r>
      <w:r w:rsidR="0066550E" w:rsidRPr="00FE1A14">
        <w:instrText xml:space="preserve"> ADDIN EN.CITE </w:instrText>
      </w:r>
      <w:r w:rsidR="00C93E5F" w:rsidRPr="00FE1A14">
        <w:fldChar w:fldCharType="begin">
          <w:fldData xml:space="preserve">PEVuZE5vdGU+PENpdGU+PEF1dGhvcj5TY2hvZW5seTwvQXV0aG9yPjxZZWFyPjE5OTY8L1llYXI+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</w:fldData>
        </w:fldChar>
      </w:r>
      <w:r w:rsidR="0066550E" w:rsidRPr="00FE1A14">
        <w:instrText xml:space="preserve"> ADDIN EN.CITE.DATA </w:instrText>
      </w:r>
      <w:r w:rsidR="00C93E5F" w:rsidRPr="00FE1A14">
        <w:fldChar w:fldCharType="end"/>
      </w:r>
      <w:r w:rsidR="00C93E5F" w:rsidRPr="00FE1A14">
        <w:fldChar w:fldCharType="separate"/>
      </w:r>
      <w:r w:rsidR="0066550E" w:rsidRPr="00FE1A14">
        <w:rPr>
          <w:noProof/>
        </w:rPr>
        <w:t>(Schoenly et al. 1996; Settle et al. 1996)</w:t>
      </w:r>
      <w:r w:rsidR="00C93E5F" w:rsidRPr="00FE1A14">
        <w:fldChar w:fldCharType="end"/>
      </w:r>
      <w:r w:rsidRPr="00FE1A14">
        <w:t xml:space="preserve">. </w:t>
      </w:r>
      <w:r w:rsidR="00437A4E" w:rsidRPr="00FE1A14">
        <w:t xml:space="preserve"> </w:t>
      </w:r>
      <w:r w:rsidRPr="00FE1A14">
        <w:t>Th</w:t>
      </w:r>
      <w:r w:rsidR="00437A4E" w:rsidRPr="00FE1A14">
        <w:t xml:space="preserve">is temporal variation </w:t>
      </w:r>
      <w:r w:rsidRPr="00FE1A14">
        <w:t>will likely influenc</w:t>
      </w:r>
      <w:r w:rsidR="006A01A2" w:rsidRPr="00FE1A14">
        <w:t>e pest consumption by predators</w:t>
      </w:r>
      <w:r w:rsidR="00F86F05" w:rsidRPr="00FE1A14">
        <w:t xml:space="preserve">; therefore, </w:t>
      </w:r>
      <w:r w:rsidRPr="00FE1A14">
        <w:t xml:space="preserve">quantifying predators’ </w:t>
      </w:r>
      <w:r w:rsidRPr="0073743A">
        <w:t xml:space="preserve">diet composition over the course of crop </w:t>
      </w:r>
      <w:r w:rsidR="005B7031" w:rsidRPr="0073743A">
        <w:t>season</w:t>
      </w:r>
      <w:r w:rsidRPr="0073743A">
        <w:t xml:space="preserve"> </w:t>
      </w:r>
      <w:r w:rsidR="005B7031" w:rsidRPr="0073743A">
        <w:t>should</w:t>
      </w:r>
      <w:r w:rsidRPr="0073743A">
        <w:t xml:space="preserve"> provide </w:t>
      </w:r>
      <w:ins w:id="79" w:author="." w:date="2020-02-11T11:49:00Z">
        <w:r w:rsidR="00FE1A14" w:rsidRPr="0073743A">
          <w:rPr>
            <w:rFonts w:hint="eastAsia"/>
          </w:rPr>
          <w:t xml:space="preserve">useful </w:t>
        </w:r>
      </w:ins>
      <w:r w:rsidR="00DC1BE4" w:rsidRPr="0073743A">
        <w:t xml:space="preserve">insights </w:t>
      </w:r>
      <w:r w:rsidR="005B7031" w:rsidRPr="0073743A">
        <w:t>for</w:t>
      </w:r>
      <w:r w:rsidR="00DC1BE4" w:rsidRPr="0073743A">
        <w:t xml:space="preserve"> </w:t>
      </w:r>
      <w:proofErr w:type="spellStart"/>
      <w:r w:rsidR="00DC1BE4" w:rsidRPr="0073743A">
        <w:t>biocontrol</w:t>
      </w:r>
      <w:proofErr w:type="spellEnd"/>
      <w:r w:rsidRPr="0073743A">
        <w:t xml:space="preserve"> </w:t>
      </w:r>
      <w:r w:rsidRPr="0073743A">
        <w:lastRenderedPageBreak/>
        <w:t>application</w:t>
      </w:r>
      <w:r w:rsidR="00DC1BE4" w:rsidRPr="0073743A">
        <w:t>s</w:t>
      </w:r>
      <w:r w:rsidRPr="0073743A">
        <w:t>.</w:t>
      </w:r>
    </w:p>
    <w:p w:rsidR="00DC1BE4" w:rsidRPr="00EF160A" w:rsidRDefault="00DC1BE4" w:rsidP="00856DA8">
      <w:pPr>
        <w:spacing w:line="480" w:lineRule="auto"/>
        <w:ind w:firstLine="480"/>
      </w:pPr>
      <w:r w:rsidRPr="0073743A">
        <w:t xml:space="preserve">Besides temporal variations in </w:t>
      </w:r>
      <w:del w:id="80" w:author="." w:date="2020-02-14T20:09:00Z">
        <w:r w:rsidRPr="0073743A" w:rsidDel="002E32EA">
          <w:delText>predator-</w:delText>
        </w:r>
      </w:del>
      <w:r w:rsidRPr="0073743A">
        <w:t xml:space="preserve">prey </w:t>
      </w:r>
      <w:ins w:id="81" w:author="." w:date="2020-02-14T20:09:00Z">
        <w:r w:rsidR="002E32EA">
          <w:rPr>
            <w:rFonts w:hint="eastAsia"/>
          </w:rPr>
          <w:t>populations</w:t>
        </w:r>
      </w:ins>
      <w:del w:id="82" w:author="." w:date="2020-02-14T20:09:00Z">
        <w:r w:rsidRPr="0073743A" w:rsidDel="002E32EA">
          <w:delText>interactions</w:delText>
        </w:r>
      </w:del>
      <w:r w:rsidRPr="0073743A">
        <w:t xml:space="preserve">, farm type (e.g., organic vs. conventional) could affect the </w:t>
      </w:r>
      <w:proofErr w:type="spellStart"/>
      <w:ins w:id="83" w:author="." w:date="2020-02-11T11:52:00Z">
        <w:r w:rsidR="004E5D89" w:rsidRPr="0073743A">
          <w:rPr>
            <w:rFonts w:hint="eastAsia"/>
          </w:rPr>
          <w:t>trophic</w:t>
        </w:r>
        <w:proofErr w:type="spellEnd"/>
        <w:r w:rsidR="004E5D89" w:rsidRPr="0073743A">
          <w:rPr>
            <w:rFonts w:hint="eastAsia"/>
          </w:rPr>
          <w:t xml:space="preserve"> dynamics </w:t>
        </w:r>
      </w:ins>
      <w:del w:id="84" w:author="." w:date="2020-02-11T11:52:00Z">
        <w:r w:rsidRPr="0073743A" w:rsidDel="004E5D89">
          <w:delText xml:space="preserve">biocontrol efficacy </w:delText>
        </w:r>
      </w:del>
      <w:r w:rsidRPr="0073743A">
        <w:t xml:space="preserve">of generalist predators.  In efforts to reduce environmental impacts of agriculture, organic farming has seen tremendous growth in recent years </w:t>
      </w:r>
      <w:r w:rsidR="00C93E5F" w:rsidRPr="0073743A">
        <w:fldChar w:fldCharType="begin"/>
      </w:r>
      <w:r w:rsidR="00CD77A6" w:rsidRPr="0073743A">
        <w:instrText xml:space="preserve"> ADDIN EN.CITE &lt;EndNote&gt;&lt;Cite&gt;&lt;Author&gt;Reganold&lt;/Author&gt;&lt;Year&gt;2016&lt;/Year&gt;&lt;RecNum&gt;766&lt;/RecNum&gt;&lt;DisplayText&gt;(Reganold &amp;amp; Wachter 2016)&lt;/DisplayText&gt;&lt;record&gt;&lt;rec-number&gt;766&lt;/rec-number&gt;&lt;foreign-keys&gt;&lt;key app="EN" db-id="s2a9tdf5ptxsr1ex5t7x9av4z2zfr0vx0dev" timestamp="1565017071"&gt;766&lt;/key&gt;&lt;/foreign-keys&gt;&lt;ref-type name="Journal Article"&gt;17&lt;/ref-type&gt;&lt;contributors&gt;&lt;authors&gt;&lt;author&gt;Reganold, J. P.&lt;/author&gt;&lt;author&gt;Wachter, J. M.&lt;/author&gt;&lt;/authors&gt;&lt;/contributors&gt;&lt;auth-address&gt;Washington State Univ, Dept Crop &amp;amp; Soil Sci, Pullman, WA 99164 USA&lt;/auth-address&gt;&lt;titles&gt;&lt;title&gt;Organic agriculture in the twenty-first century&lt;/title&gt;&lt;secondary-title&gt;Nature Plants&lt;/secondary-title&gt;&lt;alt-title&gt;Nat Plants&lt;/alt-title&gt;&lt;/titles&gt;&lt;periodical&gt;&lt;full-title&gt;Nature Plants&lt;/full-title&gt;&lt;abbr-1&gt;Nat Plants&lt;/abbr-1&gt;&lt;/periodical&gt;&lt;alt-periodical&gt;&lt;full-title&gt;Nature Plants&lt;/full-title&gt;&lt;abbr-1&gt;Nat Plants&lt;/abbr-1&gt;&lt;/alt-periodical&gt;&lt;pages&gt;15221&lt;/pages&gt;&lt;volume&gt;2&lt;/volume&gt;&lt;number&gt;2&lt;/number&gt;&lt;keywords&gt;&lt;keyword&gt;nutritional quality&lt;/keyword&gt;&lt;keyword&gt;ecosystem services&lt;/keyword&gt;&lt;keyword&gt;environmental impacts&lt;/keyword&gt;&lt;keyword&gt;pesticide-residues&lt;/keyword&gt;&lt;keyword&gt;food security&lt;/keyword&gt;&lt;keyword&gt;plant foods&lt;/keyword&gt;&lt;keyword&gt;reduce&lt;/keyword&gt;&lt;keyword&gt;metaanalysis&lt;/keyword&gt;&lt;keyword&gt;management&lt;/keyword&gt;&lt;keyword&gt;systems&lt;/keyword&gt;&lt;/keywords&gt;&lt;dates&gt;&lt;year&gt;2016&lt;/year&gt;&lt;pub-dates&gt;&lt;date&gt;Feb&lt;/date&gt;&lt;/pub-dates&gt;&lt;/dates&gt;&lt;isbn&gt;2055-026x&lt;/isbn&gt;&lt;accession-num&gt;WOS:000375393200007&lt;/accession-num&gt;&lt;urls&gt;&lt;related-urls&gt;&lt;url&gt;&amp;lt;Go to ISI&amp;gt;://WOS:000375393200007&lt;/url&gt;&lt;/related-urls&gt;&lt;/urls&gt;&lt;electronic-resource-num&gt;Artn 15221&amp;#xD;10.1038/Nplants.2015.221&lt;/electronic-resource-num&gt;&lt;language&gt;English&lt;/language&gt;&lt;/record&gt;&lt;/Cite&gt;&lt;/EndNote&gt;</w:instrText>
      </w:r>
      <w:r w:rsidR="00C93E5F" w:rsidRPr="0073743A">
        <w:fldChar w:fldCharType="separate"/>
      </w:r>
      <w:r w:rsidR="006D292F" w:rsidRPr="0073743A">
        <w:rPr>
          <w:noProof/>
        </w:rPr>
        <w:t>(Reganold &amp; Wachter 2016)</w:t>
      </w:r>
      <w:r w:rsidR="00C93E5F" w:rsidRPr="0073743A">
        <w:fldChar w:fldCharType="end"/>
      </w:r>
      <w:r w:rsidRPr="0073743A">
        <w:t xml:space="preserve">.  While organic farming </w:t>
      </w:r>
      <w:r w:rsidR="00D03A83" w:rsidRPr="0073743A">
        <w:t>may</w:t>
      </w:r>
      <w:r w:rsidRPr="0073743A">
        <w:t xml:space="preserve"> promote</w:t>
      </w:r>
      <w:r w:rsidR="00D03A83" w:rsidRPr="0073743A">
        <w:t xml:space="preserve"> the</w:t>
      </w:r>
      <w:r w:rsidRPr="0073743A">
        <w:t xml:space="preserve"> </w:t>
      </w:r>
      <w:r w:rsidR="00D03A83" w:rsidRPr="0073743A">
        <w:t xml:space="preserve">abundance and diversity of </w:t>
      </w:r>
      <w:ins w:id="85" w:author="." w:date="2020-02-11T11:58:00Z">
        <w:r w:rsidR="0073743A" w:rsidRPr="0073743A">
          <w:rPr>
            <w:rFonts w:hint="eastAsia"/>
          </w:rPr>
          <w:t xml:space="preserve">generalist </w:t>
        </w:r>
      </w:ins>
      <w:r w:rsidR="00D03A83" w:rsidRPr="0073743A">
        <w:t xml:space="preserve">predators </w:t>
      </w:r>
      <w:r w:rsidR="00C93E5F" w:rsidRPr="0073743A">
        <w:fldChar w:fldCharType="begin">
          <w:fldData xml:space="preserve">PEVuZE5vdGU+PENpdGU+PEF1dGhvcj5CZW5ndHNzb248L0F1dGhvcj48WWVhcj4yMDA1PC9ZZWFy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</w:fldData>
        </w:fldChar>
      </w:r>
      <w:r w:rsidR="006D292F" w:rsidRPr="0073743A">
        <w:instrText xml:space="preserve"> ADDIN EN.CITE </w:instrText>
      </w:r>
      <w:r w:rsidR="00C93E5F" w:rsidRPr="0073743A">
        <w:fldChar w:fldCharType="begin">
          <w:fldData xml:space="preserve">PEVuZE5vdGU+PENpdGU+PEF1dGhvcj5CZW5ndHNzb248L0F1dGhvcj48WWVhcj4yMDA1PC9ZZWFy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</w:fldData>
        </w:fldChar>
      </w:r>
      <w:r w:rsidR="006D292F" w:rsidRPr="0073743A">
        <w:instrText xml:space="preserve"> ADDIN EN.CITE.DATA </w:instrText>
      </w:r>
      <w:r w:rsidR="00C93E5F" w:rsidRPr="0073743A">
        <w:fldChar w:fldCharType="end"/>
      </w:r>
      <w:r w:rsidR="00C93E5F" w:rsidRPr="0073743A">
        <w:fldChar w:fldCharType="separate"/>
      </w:r>
      <w:r w:rsidR="006D292F" w:rsidRPr="0073743A">
        <w:rPr>
          <w:noProof/>
        </w:rPr>
        <w:t>(e.g., Bengtsson, Ahnstrom &amp; Weibull 2005; Porcel et al. 2018)</w:t>
      </w:r>
      <w:r w:rsidR="00C93E5F" w:rsidRPr="0073743A">
        <w:fldChar w:fldCharType="end"/>
      </w:r>
      <w:r w:rsidR="006D292F" w:rsidRPr="0073743A">
        <w:t>,</w:t>
      </w:r>
      <w:r w:rsidRPr="0073743A">
        <w:t xml:space="preserve"> its effect on </w:t>
      </w:r>
      <w:proofErr w:type="spellStart"/>
      <w:r w:rsidRPr="0073743A">
        <w:t>biocontrol</w:t>
      </w:r>
      <w:proofErr w:type="spellEnd"/>
      <w:r w:rsidRPr="0073743A">
        <w:t xml:space="preserve"> </w:t>
      </w:r>
      <w:del w:id="86" w:author="." w:date="2020-02-11T11:55:00Z">
        <w:r w:rsidRPr="0073743A" w:rsidDel="0073743A">
          <w:delText xml:space="preserve">efficacy of predators </w:delText>
        </w:r>
      </w:del>
      <w:r w:rsidRPr="0073743A">
        <w:t xml:space="preserve">remains unclear, with both positive and non-significant results reported </w:t>
      </w:r>
      <w:r w:rsidR="00C93E5F" w:rsidRPr="0073743A">
        <w:fldChar w:fldCharType="begin">
          <w:fldData xml:space="preserve">PEVuZE5vdGU+PENpdGU+PEF1dGhvcj5Dcm93ZGVyPC9BdXRob3I+PFllYXI+MjAxMDwvWWVhcj48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</w:fldData>
        </w:fldChar>
      </w:r>
      <w:r w:rsidR="006D292F" w:rsidRPr="0073743A">
        <w:instrText xml:space="preserve"> ADDIN EN.CITE </w:instrText>
      </w:r>
      <w:r w:rsidR="00C93E5F" w:rsidRPr="0073743A">
        <w:fldChar w:fldCharType="begin">
          <w:fldData xml:space="preserve">PEVuZE5vdGU+PENpdGU+PEF1dGhvcj5Dcm93ZGVyPC9BdXRob3I+PFllYXI+MjAxMDwvWWVhcj48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</w:fldData>
        </w:fldChar>
      </w:r>
      <w:r w:rsidR="006D292F" w:rsidRPr="0073743A">
        <w:instrText xml:space="preserve"> ADDIN EN.CITE.DATA </w:instrText>
      </w:r>
      <w:r w:rsidR="00C93E5F" w:rsidRPr="0073743A">
        <w:fldChar w:fldCharType="end"/>
      </w:r>
      <w:r w:rsidR="00C93E5F" w:rsidRPr="0073743A">
        <w:fldChar w:fldCharType="separate"/>
      </w:r>
      <w:r w:rsidR="006D292F" w:rsidRPr="0073743A">
        <w:rPr>
          <w:noProof/>
        </w:rPr>
        <w:t>(e.g., Birkhofer et al. 2016; Crowder et al. 2010; Porcel et al. 2018)</w:t>
      </w:r>
      <w:r w:rsidR="00C93E5F" w:rsidRPr="0073743A">
        <w:fldChar w:fldCharType="end"/>
      </w:r>
      <w:r w:rsidRPr="0073743A">
        <w:t>.</w:t>
      </w:r>
      <w:r w:rsidR="00D03A83" w:rsidRPr="0073743A">
        <w:t xml:space="preserve"> </w:t>
      </w:r>
      <w:r w:rsidRPr="0073743A">
        <w:t xml:space="preserve"> </w:t>
      </w:r>
      <w:del w:id="87" w:author="." w:date="2020-02-10T23:10:00Z">
        <w:r w:rsidR="00115C3D" w:rsidRPr="0073743A" w:rsidDel="009907E2">
          <w:delText>Because p</w:delText>
        </w:r>
      </w:del>
      <w:ins w:id="88" w:author="." w:date="2020-02-11T09:06:00Z">
        <w:r w:rsidR="00007679" w:rsidRPr="0073743A">
          <w:rPr>
            <w:rFonts w:hint="eastAsia"/>
          </w:rPr>
          <w:t>P</w:t>
        </w:r>
      </w:ins>
      <w:r w:rsidRPr="0073743A">
        <w:t xml:space="preserve">revious studies </w:t>
      </w:r>
      <w:del w:id="89" w:author="." w:date="2020-02-10T23:12:00Z">
        <w:r w:rsidRPr="0073743A" w:rsidDel="009907E2">
          <w:delText>mainly</w:delText>
        </w:r>
      </w:del>
      <w:ins w:id="90" w:author="." w:date="2020-02-10T23:12:00Z">
        <w:r w:rsidR="009907E2" w:rsidRPr="0073743A">
          <w:rPr>
            <w:rFonts w:hint="eastAsia"/>
          </w:rPr>
          <w:t>have</w:t>
        </w:r>
      </w:ins>
      <w:r w:rsidRPr="0073743A">
        <w:t xml:space="preserve"> </w:t>
      </w:r>
      <w:del w:id="91" w:author="." w:date="2020-02-11T11:56:00Z">
        <w:r w:rsidR="00115C3D" w:rsidRPr="0073743A" w:rsidDel="0073743A">
          <w:delText xml:space="preserve">examined </w:delText>
        </w:r>
      </w:del>
      <w:ins w:id="92" w:author="." w:date="2020-02-11T12:05:00Z">
        <w:r w:rsidR="003C253B">
          <w:rPr>
            <w:rFonts w:hint="eastAsia"/>
          </w:rPr>
          <w:t>examined</w:t>
        </w:r>
      </w:ins>
      <w:ins w:id="93" w:author="." w:date="2020-02-11T11:56:00Z">
        <w:r w:rsidR="0073743A" w:rsidRPr="0073743A">
          <w:t xml:space="preserve"> </w:t>
        </w:r>
      </w:ins>
      <w:r w:rsidRPr="0073743A">
        <w:t>pest</w:t>
      </w:r>
      <w:r w:rsidR="00115C3D" w:rsidRPr="0073743A">
        <w:t xml:space="preserve"> population</w:t>
      </w:r>
      <w:r w:rsidRPr="0073743A">
        <w:t xml:space="preserve"> </w:t>
      </w:r>
      <w:r w:rsidR="00115C3D" w:rsidRPr="0073743A">
        <w:t>responses to experimental manipulations</w:t>
      </w:r>
      <w:r w:rsidR="002D7CD6" w:rsidRPr="0073743A">
        <w:rPr>
          <w:rFonts w:hint="eastAsia"/>
        </w:rPr>
        <w:t xml:space="preserve"> </w:t>
      </w:r>
      <w:r w:rsidR="00115C3D" w:rsidRPr="0073743A">
        <w:t>of predators</w:t>
      </w:r>
      <w:ins w:id="94" w:author="." w:date="2020-02-11T10:52:00Z">
        <w:r w:rsidR="002D7CD6" w:rsidRPr="0073743A">
          <w:rPr>
            <w:rFonts w:hint="eastAsia"/>
          </w:rPr>
          <w:t xml:space="preserve"> (e.g., cage experiments)</w:t>
        </w:r>
      </w:ins>
      <w:ins w:id="95" w:author="." w:date="2020-02-11T11:56:00Z">
        <w:r w:rsidR="0073743A" w:rsidRPr="0073743A">
          <w:rPr>
            <w:rFonts w:hint="eastAsia"/>
          </w:rPr>
          <w:t xml:space="preserve"> in organic and conventional farms</w:t>
        </w:r>
      </w:ins>
      <w:ins w:id="96" w:author="." w:date="2020-02-11T12:05:00Z">
        <w:r w:rsidR="003C253B">
          <w:rPr>
            <w:rFonts w:hint="eastAsia"/>
          </w:rPr>
          <w:t>.</w:t>
        </w:r>
      </w:ins>
      <w:ins w:id="97" w:author="." w:date="2020-02-11T09:07:00Z">
        <w:r w:rsidR="003C253B">
          <w:rPr>
            <w:rFonts w:hint="eastAsia"/>
          </w:rPr>
          <w:t xml:space="preserve"> </w:t>
        </w:r>
      </w:ins>
      <w:ins w:id="98" w:author="." w:date="2020-02-11T12:05:00Z">
        <w:r w:rsidR="003C253B">
          <w:rPr>
            <w:rFonts w:hint="eastAsia"/>
          </w:rPr>
          <w:t>H</w:t>
        </w:r>
      </w:ins>
      <w:ins w:id="99" w:author="." w:date="2020-02-11T09:07:00Z">
        <w:r w:rsidR="00007679" w:rsidRPr="0073743A">
          <w:rPr>
            <w:rFonts w:hint="eastAsia"/>
          </w:rPr>
          <w:t xml:space="preserve">owever, </w:t>
        </w:r>
      </w:ins>
      <w:del w:id="100" w:author="." w:date="2020-02-11T09:06:00Z">
        <w:r w:rsidRPr="0073743A" w:rsidDel="00007679">
          <w:delText xml:space="preserve">, </w:delText>
        </w:r>
      </w:del>
      <w:ins w:id="101" w:author="." w:date="2020-02-10T23:12:00Z">
        <w:r w:rsidR="002D7CD6" w:rsidRPr="0073743A">
          <w:rPr>
            <w:rFonts w:hint="eastAsia"/>
          </w:rPr>
          <w:t>the</w:t>
        </w:r>
      </w:ins>
      <w:ins w:id="102" w:author="." w:date="2020-02-11T10:53:00Z">
        <w:r w:rsidR="002D7CD6" w:rsidRPr="0073743A">
          <w:rPr>
            <w:rFonts w:hint="eastAsia"/>
          </w:rPr>
          <w:t xml:space="preserve"> densities of predators</w:t>
        </w:r>
      </w:ins>
      <w:ins w:id="103" w:author="." w:date="2020-02-11T12:00:00Z">
        <w:r w:rsidR="00432B11">
          <w:rPr>
            <w:rFonts w:hint="eastAsia"/>
          </w:rPr>
          <w:t xml:space="preserve"> in </w:t>
        </w:r>
        <w:proofErr w:type="gramStart"/>
        <w:r w:rsidR="00432B11">
          <w:rPr>
            <w:rFonts w:hint="eastAsia"/>
          </w:rPr>
          <w:t>these experiment</w:t>
        </w:r>
      </w:ins>
      <w:proofErr w:type="gramEnd"/>
      <w:ins w:id="104" w:author="." w:date="2020-02-10T23:12:00Z">
        <w:r w:rsidR="009907E2" w:rsidRPr="0073743A">
          <w:rPr>
            <w:rFonts w:hint="eastAsia"/>
          </w:rPr>
          <w:t xml:space="preserve"> </w:t>
        </w:r>
      </w:ins>
      <w:ins w:id="105" w:author="." w:date="2020-02-11T10:53:00Z">
        <w:r w:rsidR="0073743A" w:rsidRPr="0073743A">
          <w:rPr>
            <w:rFonts w:hint="eastAsia"/>
          </w:rPr>
          <w:t>were</w:t>
        </w:r>
        <w:r w:rsidR="002D7CD6" w:rsidRPr="0073743A">
          <w:rPr>
            <w:rFonts w:hint="eastAsia"/>
          </w:rPr>
          <w:t xml:space="preserve"> </w:t>
        </w:r>
      </w:ins>
      <w:ins w:id="106" w:author="." w:date="2020-02-11T12:05:00Z">
        <w:r w:rsidR="003C253B">
          <w:rPr>
            <w:rFonts w:hint="eastAsia"/>
          </w:rPr>
          <w:t xml:space="preserve">typically </w:t>
        </w:r>
      </w:ins>
      <w:ins w:id="107" w:author="." w:date="2020-02-10T23:13:00Z">
        <w:r w:rsidR="009907E2" w:rsidRPr="0073743A">
          <w:rPr>
            <w:rFonts w:hint="eastAsia"/>
          </w:rPr>
          <w:t xml:space="preserve">fixed, </w:t>
        </w:r>
      </w:ins>
      <w:ins w:id="108" w:author="." w:date="2020-02-10T23:10:00Z">
        <w:r w:rsidR="009907E2" w:rsidRPr="0073743A">
          <w:rPr>
            <w:rFonts w:hint="eastAsia"/>
          </w:rPr>
          <w:t>which</w:t>
        </w:r>
      </w:ins>
      <w:del w:id="109" w:author="." w:date="2020-02-10T23:13:00Z">
        <w:r w:rsidR="00115C3D" w:rsidRPr="0073743A" w:rsidDel="009907E2">
          <w:delText>they</w:delText>
        </w:r>
      </w:del>
      <w:r w:rsidR="00115C3D" w:rsidRPr="0073743A">
        <w:t xml:space="preserve"> </w:t>
      </w:r>
      <w:r w:rsidR="007A43C0" w:rsidRPr="0073743A">
        <w:t>may not reflect</w:t>
      </w:r>
      <w:r w:rsidR="00115C3D" w:rsidRPr="0073743A">
        <w:t xml:space="preserve"> the</w:t>
      </w:r>
      <w:r w:rsidR="007A43C0" w:rsidRPr="0073743A">
        <w:t xml:space="preserve"> </w:t>
      </w:r>
      <w:del w:id="110" w:author="." w:date="2020-02-11T12:01:00Z">
        <w:r w:rsidR="00115C3D" w:rsidRPr="0073743A" w:rsidDel="0073743A">
          <w:delText xml:space="preserve">reality and </w:delText>
        </w:r>
      </w:del>
      <w:r w:rsidRPr="0073743A">
        <w:t xml:space="preserve">seasonal variations in predator-pest </w:t>
      </w:r>
      <w:r w:rsidR="0083219E" w:rsidRPr="0073743A">
        <w:t>interactions</w:t>
      </w:r>
      <w:r w:rsidRPr="0073743A">
        <w:t xml:space="preserve"> in the field.</w:t>
      </w:r>
      <w:ins w:id="111" w:author="." w:date="2020-02-11T09:08:00Z">
        <w:r w:rsidR="00007679" w:rsidRPr="0073743A">
          <w:rPr>
            <w:rFonts w:hint="eastAsia"/>
          </w:rPr>
          <w:t xml:space="preserve"> </w:t>
        </w:r>
      </w:ins>
      <w:ins w:id="112" w:author="." w:date="2020-02-11T10:54:00Z">
        <w:r w:rsidR="002D7CD6" w:rsidRPr="0073743A">
          <w:rPr>
            <w:rFonts w:hint="eastAsia"/>
          </w:rPr>
          <w:t>Moreover</w:t>
        </w:r>
      </w:ins>
      <w:ins w:id="113" w:author="." w:date="2020-02-11T09:08:00Z">
        <w:r w:rsidR="00007679" w:rsidRPr="0073743A">
          <w:rPr>
            <w:rFonts w:hint="eastAsia"/>
          </w:rPr>
          <w:t xml:space="preserve">, </w:t>
        </w:r>
      </w:ins>
      <w:ins w:id="114" w:author="." w:date="2020-02-11T11:02:00Z">
        <w:r w:rsidR="003C253B">
          <w:rPr>
            <w:rFonts w:hint="eastAsia"/>
          </w:rPr>
          <w:t>confining predators and p</w:t>
        </w:r>
      </w:ins>
      <w:ins w:id="115" w:author="." w:date="2020-02-11T12:06:00Z">
        <w:r w:rsidR="003C253B">
          <w:rPr>
            <w:rFonts w:hint="eastAsia"/>
          </w:rPr>
          <w:t>rey</w:t>
        </w:r>
      </w:ins>
      <w:ins w:id="116" w:author="." w:date="2020-02-11T11:02:00Z">
        <w:r w:rsidR="00090023" w:rsidRPr="0073743A">
          <w:rPr>
            <w:rFonts w:hint="eastAsia"/>
          </w:rPr>
          <w:t xml:space="preserve"> in </w:t>
        </w:r>
      </w:ins>
      <w:ins w:id="117" w:author="." w:date="2020-02-11T09:09:00Z">
        <w:r w:rsidR="00007679" w:rsidRPr="0073743A">
          <w:rPr>
            <w:rFonts w:hint="eastAsia"/>
          </w:rPr>
          <w:t xml:space="preserve">the experimental </w:t>
        </w:r>
      </w:ins>
      <w:ins w:id="118" w:author="." w:date="2020-02-14T20:13:00Z">
        <w:r w:rsidR="00432B11">
          <w:rPr>
            <w:rFonts w:hint="eastAsia"/>
          </w:rPr>
          <w:t>settings</w:t>
        </w:r>
      </w:ins>
      <w:ins w:id="119" w:author="." w:date="2020-02-11T09:09:00Z">
        <w:r w:rsidR="00007679" w:rsidRPr="0073743A">
          <w:rPr>
            <w:rFonts w:hint="eastAsia"/>
          </w:rPr>
          <w:t xml:space="preserve"> may alter the</w:t>
        </w:r>
      </w:ins>
      <w:ins w:id="120" w:author="." w:date="2020-02-11T11:03:00Z">
        <w:r w:rsidR="00090023" w:rsidRPr="0073743A">
          <w:rPr>
            <w:rFonts w:hint="eastAsia"/>
          </w:rPr>
          <w:t>ir</w:t>
        </w:r>
      </w:ins>
      <w:ins w:id="121" w:author="." w:date="2020-02-11T09:09:00Z">
        <w:r w:rsidR="00007679" w:rsidRPr="0073743A">
          <w:rPr>
            <w:rFonts w:hint="eastAsia"/>
          </w:rPr>
          <w:t xml:space="preserve"> </w:t>
        </w:r>
      </w:ins>
      <w:ins w:id="122" w:author="." w:date="2020-02-11T11:00:00Z">
        <w:r w:rsidR="00C71B2B" w:rsidRPr="0073743A">
          <w:rPr>
            <w:rFonts w:hint="eastAsia"/>
          </w:rPr>
          <w:t>movements</w:t>
        </w:r>
      </w:ins>
      <w:ins w:id="123" w:author="." w:date="2020-02-11T09:09:00Z">
        <w:r w:rsidR="00007679" w:rsidRPr="0073743A">
          <w:rPr>
            <w:rFonts w:hint="eastAsia"/>
          </w:rPr>
          <w:t xml:space="preserve"> </w:t>
        </w:r>
      </w:ins>
      <w:ins w:id="124" w:author="." w:date="2020-02-11T11:00:00Z">
        <w:r w:rsidR="007F21B8" w:rsidRPr="0073743A">
          <w:rPr>
            <w:rFonts w:hint="eastAsia"/>
          </w:rPr>
          <w:t xml:space="preserve">and </w:t>
        </w:r>
      </w:ins>
      <w:ins w:id="125" w:author="." w:date="2020-02-11T11:02:00Z">
        <w:r w:rsidR="00090023" w:rsidRPr="0073743A">
          <w:rPr>
            <w:rFonts w:hint="eastAsia"/>
          </w:rPr>
          <w:t xml:space="preserve">potentially </w:t>
        </w:r>
      </w:ins>
      <w:ins w:id="126" w:author="." w:date="2020-02-11T11:00:00Z">
        <w:r w:rsidR="007F21B8" w:rsidRPr="0073743A">
          <w:rPr>
            <w:rFonts w:hint="eastAsia"/>
          </w:rPr>
          <w:t>increase the encounter rates</w:t>
        </w:r>
      </w:ins>
      <w:ins w:id="127" w:author="." w:date="2020-02-14T20:14:00Z">
        <w:r w:rsidR="00432B11">
          <w:rPr>
            <w:rFonts w:hint="eastAsia"/>
          </w:rPr>
          <w:t>, leading to biased estimations of predation rates.</w:t>
        </w:r>
      </w:ins>
      <w:r w:rsidRPr="0073743A">
        <w:t xml:space="preserve"> </w:t>
      </w:r>
      <w:del w:id="128" w:author="." w:date="2020-02-11T09:09:00Z">
        <w:r w:rsidR="0083219E" w:rsidRPr="0073743A" w:rsidDel="00007679">
          <w:delText xml:space="preserve"> </w:delText>
        </w:r>
      </w:del>
      <w:ins w:id="129" w:author="." w:date="2020-02-11T10:56:00Z">
        <w:r w:rsidR="007F21B8" w:rsidRPr="0073743A">
          <w:rPr>
            <w:rFonts w:hint="eastAsia"/>
          </w:rPr>
          <w:t xml:space="preserve">As a result, </w:t>
        </w:r>
      </w:ins>
      <w:del w:id="130" w:author="." w:date="2020-02-11T10:56:00Z">
        <w:r w:rsidR="0083219E" w:rsidRPr="0073743A" w:rsidDel="007F21B8">
          <w:delText>I</w:delText>
        </w:r>
      </w:del>
      <w:ins w:id="131" w:author="." w:date="2020-02-11T10:56:00Z">
        <w:r w:rsidR="007F21B8" w:rsidRPr="0073743A">
          <w:rPr>
            <w:rFonts w:hint="eastAsia"/>
          </w:rPr>
          <w:t>i</w:t>
        </w:r>
      </w:ins>
      <w:r w:rsidRPr="0073743A">
        <w:t xml:space="preserve">nvestigating </w:t>
      </w:r>
      <w:r w:rsidR="008B6ED0" w:rsidRPr="0073743A">
        <w:t xml:space="preserve">pest consumption by predators </w:t>
      </w:r>
      <w:r w:rsidR="00B33DC5" w:rsidRPr="0073743A">
        <w:t>under</w:t>
      </w:r>
      <w:r w:rsidR="008B6ED0" w:rsidRPr="0073743A">
        <w:t xml:space="preserve"> natural </w:t>
      </w:r>
      <w:del w:id="132" w:author="." w:date="2020-02-14T20:15:00Z">
        <w:r w:rsidR="008B6ED0" w:rsidRPr="0073743A" w:rsidDel="00432B11">
          <w:delText xml:space="preserve">settings </w:delText>
        </w:r>
      </w:del>
      <w:ins w:id="133" w:author="." w:date="2020-02-14T20:15:00Z">
        <w:r w:rsidR="00432B11">
          <w:rPr>
            <w:rFonts w:hint="eastAsia"/>
          </w:rPr>
          <w:t>condition</w:t>
        </w:r>
        <w:r w:rsidR="00432B11" w:rsidRPr="0073743A">
          <w:t xml:space="preserve">s </w:t>
        </w:r>
      </w:ins>
      <w:r w:rsidRPr="0073743A">
        <w:t>(e.g.,</w:t>
      </w:r>
      <w:r w:rsidR="008B6ED0" w:rsidRPr="0073743A">
        <w:t xml:space="preserve"> using stable isotope analysis</w:t>
      </w:r>
      <w:r w:rsidR="00B33DC5" w:rsidRPr="0073743A">
        <w:t xml:space="preserve"> in this study</w:t>
      </w:r>
      <w:r w:rsidRPr="0073743A">
        <w:t xml:space="preserve">) </w:t>
      </w:r>
      <w:r w:rsidR="00B33DC5" w:rsidRPr="0073743A">
        <w:t xml:space="preserve">should </w:t>
      </w:r>
      <w:ins w:id="134" w:author="." w:date="2020-02-11T11:06:00Z">
        <w:r w:rsidR="00087096" w:rsidRPr="0073743A">
          <w:rPr>
            <w:rFonts w:hint="eastAsia"/>
          </w:rPr>
          <w:t xml:space="preserve">complement </w:t>
        </w:r>
      </w:ins>
      <w:ins w:id="135" w:author="." w:date="2020-02-11T11:07:00Z">
        <w:r w:rsidR="00087096" w:rsidRPr="0073743A">
          <w:rPr>
            <w:rFonts w:hint="eastAsia"/>
          </w:rPr>
          <w:t xml:space="preserve">previous studies and </w:t>
        </w:r>
      </w:ins>
      <w:r w:rsidRPr="0073743A">
        <w:t>help clarify</w:t>
      </w:r>
      <w:r w:rsidR="00B33DC5" w:rsidRPr="0073743A">
        <w:t xml:space="preserve"> the </w:t>
      </w:r>
      <w:ins w:id="136" w:author="." w:date="2020-02-11T12:02:00Z">
        <w:r w:rsidR="0073743A" w:rsidRPr="0073743A">
          <w:rPr>
            <w:rFonts w:hint="eastAsia"/>
          </w:rPr>
          <w:t>potential of</w:t>
        </w:r>
      </w:ins>
      <w:del w:id="137" w:author="." w:date="2020-02-11T12:02:00Z">
        <w:r w:rsidR="00B33DC5" w:rsidRPr="0073743A" w:rsidDel="0073743A">
          <w:delText>role</w:delText>
        </w:r>
      </w:del>
      <w:r w:rsidR="00B33DC5" w:rsidRPr="0073743A">
        <w:t xml:space="preserve"> generalist </w:t>
      </w:r>
      <w:r w:rsidRPr="0073743A">
        <w:t>predators</w:t>
      </w:r>
      <w:r w:rsidR="00B33DC5" w:rsidRPr="0073743A">
        <w:t xml:space="preserve"> </w:t>
      </w:r>
      <w:r w:rsidRPr="0073743A">
        <w:t xml:space="preserve">as </w:t>
      </w:r>
      <w:proofErr w:type="spellStart"/>
      <w:r w:rsidRPr="0073743A">
        <w:t>biocontrol</w:t>
      </w:r>
      <w:proofErr w:type="spellEnd"/>
      <w:r w:rsidRPr="0073743A">
        <w:t xml:space="preserve"> agents in organic and </w:t>
      </w:r>
      <w:r w:rsidRPr="00EF160A">
        <w:t>conventional farms.</w:t>
      </w:r>
    </w:p>
    <w:p w:rsidR="002E6BA9" w:rsidRPr="00EF160A" w:rsidRDefault="00B64D27" w:rsidP="00B64D27">
      <w:pPr>
        <w:spacing w:line="480" w:lineRule="auto"/>
        <w:ind w:firstLine="482"/>
      </w:pPr>
      <w:commentRangeStart w:id="138"/>
      <w:del w:id="139" w:author="." w:date="2020-02-11T12:14:00Z">
        <w:r w:rsidRPr="00EF160A" w:rsidDel="00475852">
          <w:delText xml:space="preserve">To </w:delText>
        </w:r>
        <w:r w:rsidR="002E6BA9" w:rsidRPr="00EF160A" w:rsidDel="00475852">
          <w:delText>evaluate the efficacy of arthropod generalist predators as biocontrol agents</w:delText>
        </w:r>
        <w:r w:rsidRPr="00EF160A" w:rsidDel="00475852">
          <w:delText xml:space="preserve"> </w:delText>
        </w:r>
        <w:r w:rsidR="002E6BA9" w:rsidRPr="00EF160A" w:rsidDel="00475852">
          <w:delText>in agro-ecosystems</w:delText>
        </w:r>
      </w:del>
      <w:commentRangeEnd w:id="138"/>
      <w:r w:rsidR="00EF160A" w:rsidRPr="00EF160A">
        <w:rPr>
          <w:rStyle w:val="a8"/>
          <w:rFonts w:eastAsiaTheme="minorEastAsia" w:cs="Times New Roman"/>
          <w:kern w:val="0"/>
          <w:bdr w:val="nil"/>
          <w:lang w:eastAsia="en-US"/>
        </w:rPr>
        <w:commentReference w:id="138"/>
      </w:r>
      <w:del w:id="140" w:author="." w:date="2020-02-11T12:14:00Z">
        <w:r w:rsidR="002E6BA9" w:rsidRPr="00EF160A" w:rsidDel="00475852">
          <w:delText>,</w:delText>
        </w:r>
        <w:r w:rsidRPr="00EF160A" w:rsidDel="00475852">
          <w:delText xml:space="preserve"> </w:delText>
        </w:r>
        <w:r w:rsidR="002E6BA9" w:rsidRPr="00EF160A" w:rsidDel="00475852">
          <w:delText>this study</w:delText>
        </w:r>
      </w:del>
      <w:ins w:id="141" w:author="." w:date="2020-02-11T12:14:00Z">
        <w:r w:rsidR="00475852" w:rsidRPr="00EF160A">
          <w:rPr>
            <w:rFonts w:hint="eastAsia"/>
          </w:rPr>
          <w:t>In this</w:t>
        </w:r>
      </w:ins>
      <w:ins w:id="142" w:author="." w:date="2020-02-11T12:15:00Z">
        <w:r w:rsidR="00475852" w:rsidRPr="00EF160A">
          <w:rPr>
            <w:rFonts w:hint="eastAsia"/>
          </w:rPr>
          <w:t xml:space="preserve"> study, we</w:t>
        </w:r>
      </w:ins>
      <w:r w:rsidR="002E6BA9" w:rsidRPr="00EF160A">
        <w:t xml:space="preserve"> </w:t>
      </w:r>
      <w:del w:id="143" w:author="." w:date="2020-02-14T20:17:00Z">
        <w:r w:rsidR="002E6BA9" w:rsidRPr="00EF160A" w:rsidDel="00432B11">
          <w:delText>examined</w:delText>
        </w:r>
        <w:r w:rsidR="005E0D2D" w:rsidRPr="00EF160A" w:rsidDel="00432B11">
          <w:delText xml:space="preserve"> </w:delText>
        </w:r>
      </w:del>
      <w:ins w:id="144" w:author="." w:date="2020-02-14T20:17:00Z">
        <w:r w:rsidR="00432B11">
          <w:rPr>
            <w:rFonts w:hint="eastAsia"/>
          </w:rPr>
          <w:t>investigated</w:t>
        </w:r>
        <w:r w:rsidR="00432B11" w:rsidRPr="00EF160A">
          <w:t xml:space="preserve"> </w:t>
        </w:r>
      </w:ins>
      <w:r w:rsidR="005E0D2D" w:rsidRPr="00EF160A">
        <w:t>the</w:t>
      </w:r>
      <w:r w:rsidR="002E6BA9" w:rsidRPr="00EF160A">
        <w:t xml:space="preserve"> </w:t>
      </w:r>
      <w:del w:id="145" w:author="." w:date="2020-02-11T12:15:00Z">
        <w:r w:rsidR="002E6BA9" w:rsidRPr="00EF160A" w:rsidDel="009B0C51">
          <w:delText xml:space="preserve">arthropod </w:delText>
        </w:r>
      </w:del>
      <w:proofErr w:type="spellStart"/>
      <w:r w:rsidR="002E6BA9" w:rsidRPr="00EF160A">
        <w:t>trophic</w:t>
      </w:r>
      <w:proofErr w:type="spellEnd"/>
      <w:ins w:id="146" w:author="." w:date="2020-02-11T12:15:00Z">
        <w:r w:rsidR="009B0C51" w:rsidRPr="00EF160A">
          <w:rPr>
            <w:rFonts w:hint="eastAsia"/>
          </w:rPr>
          <w:t xml:space="preserve"> dynamics of </w:t>
        </w:r>
        <w:r w:rsidR="009B0C51" w:rsidRPr="00EF160A">
          <w:t>arthropod</w:t>
        </w:r>
        <w:r w:rsidR="009B0C51" w:rsidRPr="00EF160A">
          <w:rPr>
            <w:rFonts w:hint="eastAsia"/>
          </w:rPr>
          <w:t xml:space="preserve"> generalist predators</w:t>
        </w:r>
      </w:ins>
      <w:del w:id="147" w:author="." w:date="2020-02-11T12:15:00Z">
        <w:r w:rsidR="002E6BA9" w:rsidRPr="00EF160A" w:rsidDel="009B0C51">
          <w:delText xml:space="preserve"> structure </w:delText>
        </w:r>
        <w:r w:rsidR="005E0D2D" w:rsidRPr="00EF160A" w:rsidDel="009B0C51">
          <w:delText>of</w:delText>
        </w:r>
      </w:del>
      <w:ins w:id="148" w:author="." w:date="2020-02-11T12:16:00Z">
        <w:r w:rsidR="009B0C51" w:rsidRPr="00EF160A">
          <w:rPr>
            <w:rFonts w:hint="eastAsia"/>
          </w:rPr>
          <w:t xml:space="preserve"> in</w:t>
        </w:r>
      </w:ins>
      <w:r w:rsidR="002E6BA9" w:rsidRPr="00EF160A">
        <w:t xml:space="preserve"> organic and conventional rice farms over </w:t>
      </w:r>
      <w:r w:rsidR="00114C82" w:rsidRPr="00EF160A">
        <w:t>crop stage</w:t>
      </w:r>
      <w:r w:rsidR="002E6BA9" w:rsidRPr="00EF160A">
        <w:t>.  Specifically, we 1) examined the resource partitioning (</w:t>
      </w:r>
      <w:proofErr w:type="spellStart"/>
      <w:r w:rsidR="002E6BA9" w:rsidRPr="00EF160A">
        <w:t>trophic</w:t>
      </w:r>
      <w:proofErr w:type="spellEnd"/>
      <w:r w:rsidR="002E6BA9" w:rsidRPr="00EF160A">
        <w:t xml:space="preserve"> niches) of </w:t>
      </w:r>
      <w:del w:id="149" w:author="." w:date="2020-02-11T12:17:00Z">
        <w:r w:rsidR="002E6BA9" w:rsidRPr="00EF160A" w:rsidDel="00EF160A">
          <w:delText xml:space="preserve">arthropod generalist </w:delText>
        </w:r>
      </w:del>
      <w:r w:rsidR="002E6BA9" w:rsidRPr="00EF160A">
        <w:t xml:space="preserve">predators, 2) quantified predators’ diet composition from potential prey sources (rice herbivores, tourist herbivores, and </w:t>
      </w:r>
      <w:proofErr w:type="spellStart"/>
      <w:r w:rsidR="002E6BA9" w:rsidRPr="00EF160A">
        <w:t>detritivores</w:t>
      </w:r>
      <w:proofErr w:type="spellEnd"/>
      <w:r w:rsidR="002E6BA9" w:rsidRPr="00EF160A">
        <w:t xml:space="preserve">), and 3) investigated the effects of farm type and crop stage on </w:t>
      </w:r>
      <w:ins w:id="150" w:author="." w:date="2020-02-11T12:09:00Z">
        <w:r w:rsidR="00475852" w:rsidRPr="00EF160A">
          <w:rPr>
            <w:rFonts w:hint="eastAsia"/>
          </w:rPr>
          <w:t xml:space="preserve">pest (i.e., </w:t>
        </w:r>
      </w:ins>
      <w:r w:rsidR="002E6BA9" w:rsidRPr="00EF160A">
        <w:t>rice herbivore</w:t>
      </w:r>
      <w:ins w:id="151" w:author="." w:date="2020-02-14T20:17:00Z">
        <w:r w:rsidR="00432B11">
          <w:rPr>
            <w:rFonts w:hint="eastAsia"/>
          </w:rPr>
          <w:t>s</w:t>
        </w:r>
      </w:ins>
      <w:ins w:id="152" w:author="." w:date="2020-02-11T12:09:00Z">
        <w:r w:rsidR="00475852" w:rsidRPr="00EF160A">
          <w:rPr>
            <w:rFonts w:hint="eastAsia"/>
          </w:rPr>
          <w:t>)</w:t>
        </w:r>
      </w:ins>
      <w:r w:rsidR="002E6BA9" w:rsidRPr="00EF160A">
        <w:t xml:space="preserve"> consumption </w:t>
      </w:r>
      <w:r w:rsidR="002E6BA9" w:rsidRPr="00EF160A">
        <w:lastRenderedPageBreak/>
        <w:t xml:space="preserve">by predators. </w:t>
      </w:r>
      <w:r w:rsidR="00D71C1A" w:rsidRPr="00EF160A">
        <w:t xml:space="preserve"> </w:t>
      </w:r>
      <w:r w:rsidR="002E6BA9" w:rsidRPr="00EF160A">
        <w:t>We sampled arthropod prey and generalist predators from seven paired sub-tropical organic vs. conventional rice farms at</w:t>
      </w:r>
      <w:r w:rsidR="00CA44AF" w:rsidRPr="00EF160A">
        <w:t xml:space="preserve"> the</w:t>
      </w:r>
      <w:r w:rsidR="002E6BA9" w:rsidRPr="00EF160A">
        <w:t xml:space="preserve"> seedling, </w:t>
      </w:r>
      <w:proofErr w:type="spellStart"/>
      <w:r w:rsidR="002E6BA9" w:rsidRPr="00EF160A">
        <w:t>tillering</w:t>
      </w:r>
      <w:proofErr w:type="spellEnd"/>
      <w:r w:rsidR="002E6BA9" w:rsidRPr="00EF160A">
        <w:t>, flowering, and ripening stages</w:t>
      </w:r>
      <w:r w:rsidR="00CA44AF" w:rsidRPr="00EF160A">
        <w:t xml:space="preserve"> in </w:t>
      </w:r>
      <w:proofErr w:type="spellStart"/>
      <w:r w:rsidR="00CA44AF" w:rsidRPr="00EF160A">
        <w:t>Miaoli</w:t>
      </w:r>
      <w:proofErr w:type="spellEnd"/>
      <w:ins w:id="153" w:author="." w:date="2020-02-11T12:10:00Z">
        <w:r w:rsidR="00475852" w:rsidRPr="00EF160A">
          <w:rPr>
            <w:rFonts w:hint="eastAsia"/>
          </w:rPr>
          <w:t xml:space="preserve"> County</w:t>
        </w:r>
      </w:ins>
      <w:r w:rsidR="00CA44AF" w:rsidRPr="00EF160A">
        <w:t>, Taiwan in 2018</w:t>
      </w:r>
      <w:r w:rsidR="002E6BA9" w:rsidRPr="00EF160A">
        <w:t xml:space="preserve">. </w:t>
      </w:r>
      <w:r w:rsidR="00D71C1A" w:rsidRPr="00EF160A">
        <w:t xml:space="preserve"> </w:t>
      </w:r>
      <w:r w:rsidR="002E6BA9" w:rsidRPr="00EF160A">
        <w:t>Stable isotope analysis (δ</w:t>
      </w:r>
      <w:r w:rsidR="002E6BA9" w:rsidRPr="00EF160A">
        <w:rPr>
          <w:vertAlign w:val="superscript"/>
        </w:rPr>
        <w:t>13</w:t>
      </w:r>
      <w:r w:rsidR="002E6BA9" w:rsidRPr="00EF160A">
        <w:t>C and δ</w:t>
      </w:r>
      <w:r w:rsidR="002E6BA9" w:rsidRPr="00EF160A">
        <w:rPr>
          <w:vertAlign w:val="superscript"/>
        </w:rPr>
        <w:t>15</w:t>
      </w:r>
      <w:r w:rsidR="002E6BA9" w:rsidRPr="00EF160A">
        <w:t xml:space="preserve">N), a common method to </w:t>
      </w:r>
      <w:del w:id="154" w:author="." w:date="2020-02-14T19:41:00Z">
        <w:r w:rsidR="002E6BA9" w:rsidRPr="00EF160A" w:rsidDel="00FA25B1">
          <w:delText xml:space="preserve">quantify </w:delText>
        </w:r>
      </w:del>
      <w:ins w:id="155" w:author="." w:date="2020-02-14T19:41:00Z">
        <w:r w:rsidR="00FA25B1">
          <w:rPr>
            <w:rFonts w:hint="eastAsia"/>
          </w:rPr>
          <w:t>determine</w:t>
        </w:r>
        <w:r w:rsidR="00FA25B1" w:rsidRPr="00EF160A">
          <w:t xml:space="preserve"> </w:t>
        </w:r>
      </w:ins>
      <w:r w:rsidR="002E6BA9" w:rsidRPr="00EF160A">
        <w:t xml:space="preserve">diet composition of focal species, was applied to infer </w:t>
      </w:r>
      <w:proofErr w:type="spellStart"/>
      <w:r w:rsidR="002E6BA9" w:rsidRPr="00EF160A">
        <w:t>trophic</w:t>
      </w:r>
      <w:proofErr w:type="spellEnd"/>
      <w:r w:rsidR="002E6BA9" w:rsidRPr="00EF160A">
        <w:t xml:space="preserve"> interactions in the field. </w:t>
      </w:r>
      <w:r w:rsidR="00D71C1A" w:rsidRPr="00EF160A">
        <w:t xml:space="preserve"> </w:t>
      </w:r>
      <w:r w:rsidR="002E6BA9" w:rsidRPr="00EF160A">
        <w:t>This approach provides time-integrated dietary information</w:t>
      </w:r>
      <w:r w:rsidR="00D71C1A" w:rsidRPr="00EF160A">
        <w:t xml:space="preserve"> in predator-prey</w:t>
      </w:r>
      <w:ins w:id="156" w:author="." w:date="2020-02-14T20:21:00Z">
        <w:r w:rsidR="00B839D2">
          <w:rPr>
            <w:rFonts w:hint="eastAsia"/>
          </w:rPr>
          <w:t xml:space="preserve"> </w:t>
        </w:r>
        <w:proofErr w:type="spellStart"/>
        <w:r w:rsidR="00B839D2">
          <w:rPr>
            <w:rFonts w:hint="eastAsia"/>
          </w:rPr>
          <w:t>trophic</w:t>
        </w:r>
      </w:ins>
      <w:proofErr w:type="spellEnd"/>
      <w:r w:rsidR="00D71C1A" w:rsidRPr="00EF160A">
        <w:t xml:space="preserve"> interactions, which</w:t>
      </w:r>
      <w:r w:rsidR="002E6BA9" w:rsidRPr="00EF160A">
        <w:t xml:space="preserve"> may not be revealed by conventional “snapshot” techniques (e.g., field observations and gut content analysis) </w:t>
      </w:r>
      <w:r w:rsidR="00C93E5F" w:rsidRPr="00EF160A">
        <w:fldChar w:fldCharType="begin">
          <w:fldData xml:space="preserve">PEVuZE5vdGU+PENpdGU+PEF1dGhvcj5OZXd0b248L0F1dGhvcj48WWVhcj4yMDE2PC9ZZWFyPjxS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</w:fldData>
        </w:fldChar>
      </w:r>
      <w:r w:rsidR="00435064" w:rsidRPr="00EF160A">
        <w:instrText xml:space="preserve"> ADDIN EN.CITE </w:instrText>
      </w:r>
      <w:r w:rsidR="00C93E5F" w:rsidRPr="00EF160A">
        <w:fldChar w:fldCharType="begin">
          <w:fldData xml:space="preserve">PEVuZE5vdGU+PENpdGU+PEF1dGhvcj5OZXd0b248L0F1dGhvcj48WWVhcj4yMDE2PC9ZZWFyPjxS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</w:fldData>
        </w:fldChar>
      </w:r>
      <w:r w:rsidR="00435064" w:rsidRPr="00EF160A">
        <w:instrText xml:space="preserve"> ADDIN EN.CITE.DATA </w:instrText>
      </w:r>
      <w:r w:rsidR="00C93E5F" w:rsidRPr="00EF160A">
        <w:fldChar w:fldCharType="end"/>
      </w:r>
      <w:r w:rsidR="00C93E5F" w:rsidRPr="00EF160A">
        <w:fldChar w:fldCharType="separate"/>
      </w:r>
      <w:r w:rsidR="00435064" w:rsidRPr="00EF160A">
        <w:rPr>
          <w:noProof/>
        </w:rPr>
        <w:t>(Boecklen et al. 2011; Newton 2016; Post 2002)</w:t>
      </w:r>
      <w:r w:rsidR="00C93E5F" w:rsidRPr="00EF160A">
        <w:fldChar w:fldCharType="end"/>
      </w:r>
      <w:r w:rsidR="002E6BA9" w:rsidRPr="00EF160A">
        <w:t>.</w:t>
      </w:r>
    </w:p>
    <w:p w:rsidR="002E6BA9" w:rsidRPr="00DF5D6E" w:rsidRDefault="002E6BA9" w:rsidP="00856DA8">
      <w:pPr>
        <w:spacing w:line="480" w:lineRule="auto"/>
        <w:ind w:firstLine="480"/>
        <w:rPr>
          <w:highlight w:val="yellow"/>
        </w:rPr>
      </w:pPr>
    </w:p>
    <w:p w:rsidR="00A16E4F" w:rsidRPr="00DF5D6E" w:rsidRDefault="00D22C01" w:rsidP="00F12BD3">
      <w:pPr>
        <w:spacing w:line="480" w:lineRule="auto"/>
        <w:rPr>
          <w:rFonts w:cs="Times New Roman"/>
          <w:b/>
        </w:rPr>
      </w:pPr>
      <w:bookmarkStart w:id="157" w:name="_Toc176174141"/>
      <w:r w:rsidRPr="00DF5D6E">
        <w:rPr>
          <w:rFonts w:cs="Times New Roman"/>
          <w:b/>
        </w:rPr>
        <w:t>Materials and M</w:t>
      </w:r>
      <w:r w:rsidR="00A16E4F" w:rsidRPr="00DF5D6E">
        <w:rPr>
          <w:rFonts w:cs="Times New Roman"/>
          <w:b/>
        </w:rPr>
        <w:t>ethods</w:t>
      </w:r>
      <w:bookmarkEnd w:id="157"/>
    </w:p>
    <w:p w:rsidR="007E7F42" w:rsidRPr="00DF5D6E" w:rsidRDefault="00EE71A6" w:rsidP="007E7F42">
      <w:pPr>
        <w:pStyle w:val="Normal1"/>
        <w:spacing w:line="480" w:lineRule="auto"/>
        <w:rPr>
          <w:color w:val="auto"/>
        </w:rPr>
      </w:pPr>
      <w:r w:rsidRPr="00DF5D6E">
        <w:rPr>
          <w:rFonts w:hint="eastAsia"/>
          <w:b/>
          <w:color w:val="auto"/>
        </w:rPr>
        <w:tab/>
      </w:r>
      <w:r w:rsidR="007E7F42" w:rsidRPr="00DF5D6E">
        <w:rPr>
          <w:b/>
          <w:i/>
          <w:color w:val="auto"/>
        </w:rPr>
        <w:t>Arthropod sampling</w:t>
      </w:r>
      <w:r w:rsidR="00F95C3A" w:rsidRPr="00DF5D6E">
        <w:rPr>
          <w:rFonts w:hint="eastAsia"/>
          <w:color w:val="auto"/>
        </w:rPr>
        <w:t xml:space="preserve">   </w:t>
      </w:r>
      <w:commentRangeStart w:id="158"/>
      <w:r w:rsidR="007E7F42" w:rsidRPr="00DF5D6E">
        <w:rPr>
          <w:color w:val="auto"/>
        </w:rPr>
        <w:t xml:space="preserve">We selected seven </w:t>
      </w:r>
      <w:r w:rsidR="007E7F42" w:rsidRPr="00DF5D6E">
        <w:rPr>
          <w:rFonts w:hint="eastAsia"/>
          <w:color w:val="auto"/>
        </w:rPr>
        <w:t xml:space="preserve">pairs of </w:t>
      </w:r>
      <w:r w:rsidR="007E7F42" w:rsidRPr="00DF5D6E">
        <w:rPr>
          <w:color w:val="auto"/>
        </w:rPr>
        <w:t xml:space="preserve">organic vs. conventional rice farms in </w:t>
      </w:r>
      <w:proofErr w:type="spellStart"/>
      <w:r w:rsidR="007E7F42" w:rsidRPr="00DF5D6E">
        <w:rPr>
          <w:color w:val="auto"/>
        </w:rPr>
        <w:t>Miaoli</w:t>
      </w:r>
      <w:proofErr w:type="spellEnd"/>
      <w:r w:rsidR="007E7F42" w:rsidRPr="00DF5D6E">
        <w:rPr>
          <w:color w:val="auto"/>
        </w:rPr>
        <w:t xml:space="preserve"> County, Taiwan</w:t>
      </w:r>
      <w:commentRangeEnd w:id="158"/>
      <w:r w:rsidR="00DF5D6E">
        <w:rPr>
          <w:rStyle w:val="a8"/>
          <w:rFonts w:eastAsiaTheme="minorEastAsia" w:cs="Times New Roman"/>
          <w:color w:val="auto"/>
          <w:lang w:eastAsia="en-US"/>
        </w:rPr>
        <w:commentReference w:id="158"/>
      </w:r>
      <w:ins w:id="159" w:author="." w:date="2020-02-12T22:17:00Z">
        <w:r w:rsidR="00C75BD5">
          <w:rPr>
            <w:rFonts w:hint="eastAsia"/>
            <w:color w:val="auto"/>
          </w:rPr>
          <w:t xml:space="preserve"> (Fig. 1)</w:t>
        </w:r>
      </w:ins>
      <w:r w:rsidR="007E7F42" w:rsidRPr="00DF5D6E">
        <w:rPr>
          <w:color w:val="auto"/>
        </w:rPr>
        <w:t xml:space="preserve">. </w:t>
      </w:r>
      <w:r w:rsidR="00C51716" w:rsidRPr="00DF5D6E">
        <w:rPr>
          <w:color w:val="auto"/>
        </w:rPr>
        <w:t xml:space="preserve"> </w:t>
      </w:r>
      <w:r w:rsidR="007E7F42" w:rsidRPr="00DF5D6E">
        <w:rPr>
          <w:color w:val="auto"/>
        </w:rPr>
        <w:t>For each</w:t>
      </w:r>
      <w:r w:rsidR="005A07D0" w:rsidRPr="00DF5D6E">
        <w:rPr>
          <w:color w:val="auto"/>
        </w:rPr>
        <w:t xml:space="preserve"> of the 14</w:t>
      </w:r>
      <w:r w:rsidR="007E7F42" w:rsidRPr="00DF5D6E">
        <w:rPr>
          <w:color w:val="auto"/>
        </w:rPr>
        <w:t xml:space="preserve"> farm</w:t>
      </w:r>
      <w:r w:rsidR="005A07D0" w:rsidRPr="00DF5D6E">
        <w:rPr>
          <w:color w:val="auto"/>
        </w:rPr>
        <w:t>s</w:t>
      </w:r>
      <w:r w:rsidR="007E7F42" w:rsidRPr="00DF5D6E">
        <w:rPr>
          <w:color w:val="auto"/>
        </w:rPr>
        <w:t>, we sweep-netted terrestrial arthropods</w:t>
      </w:r>
      <w:r w:rsidR="00493FCD" w:rsidRPr="00DF5D6E">
        <w:rPr>
          <w:color w:val="auto"/>
        </w:rPr>
        <w:t xml:space="preserve"> 60 times</w:t>
      </w:r>
      <w:r w:rsidR="007E7F42" w:rsidRPr="00DF5D6E">
        <w:rPr>
          <w:rFonts w:hint="eastAsia"/>
          <w:color w:val="auto"/>
        </w:rPr>
        <w:t xml:space="preserve"> along</w:t>
      </w:r>
      <w:r w:rsidR="007E7F42" w:rsidRPr="00DF5D6E">
        <w:rPr>
          <w:color w:val="auto"/>
        </w:rPr>
        <w:t xml:space="preserve"> </w:t>
      </w:r>
      <w:r w:rsidR="00493FCD" w:rsidRPr="00DF5D6E">
        <w:rPr>
          <w:color w:val="auto"/>
        </w:rPr>
        <w:t>the r</w:t>
      </w:r>
      <w:r w:rsidR="007E7F42" w:rsidRPr="00DF5D6E">
        <w:rPr>
          <w:color w:val="auto"/>
        </w:rPr>
        <w:t>idges</w:t>
      </w:r>
      <w:r w:rsidR="00493FCD" w:rsidRPr="00DF5D6E">
        <w:rPr>
          <w:color w:val="auto"/>
        </w:rPr>
        <w:t xml:space="preserve"> of the farm</w:t>
      </w:r>
      <w:r w:rsidR="00CA44AF" w:rsidRPr="00DF5D6E">
        <w:rPr>
          <w:rFonts w:hint="eastAsia"/>
          <w:color w:val="auto"/>
        </w:rPr>
        <w:t xml:space="preserve"> </w:t>
      </w:r>
      <w:r w:rsidR="007E7F42" w:rsidRPr="00DF5D6E">
        <w:rPr>
          <w:color w:val="auto"/>
        </w:rPr>
        <w:t xml:space="preserve">at </w:t>
      </w:r>
      <w:r w:rsidR="008F2300" w:rsidRPr="00DF5D6E">
        <w:rPr>
          <w:color w:val="auto"/>
        </w:rPr>
        <w:t xml:space="preserve">each of </w:t>
      </w:r>
      <w:ins w:id="160" w:author="." w:date="2020-02-14T20:21:00Z">
        <w:r w:rsidR="0077167E">
          <w:rPr>
            <w:rFonts w:hint="eastAsia"/>
            <w:color w:val="auto"/>
          </w:rPr>
          <w:t xml:space="preserve">the </w:t>
        </w:r>
      </w:ins>
      <w:r w:rsidR="007E7F42" w:rsidRPr="00DF5D6E">
        <w:rPr>
          <w:rFonts w:hint="eastAsia"/>
          <w:color w:val="auto"/>
        </w:rPr>
        <w:t>four</w:t>
      </w:r>
      <w:r w:rsidR="007E7F42" w:rsidRPr="00DF5D6E">
        <w:rPr>
          <w:color w:val="auto"/>
        </w:rPr>
        <w:t xml:space="preserve"> major crop stages (</w:t>
      </w:r>
      <w:r w:rsidR="007E7F42" w:rsidRPr="00DF5D6E">
        <w:rPr>
          <w:rFonts w:hint="eastAsia"/>
          <w:color w:val="auto"/>
        </w:rPr>
        <w:t xml:space="preserve">seedling, </w:t>
      </w:r>
      <w:proofErr w:type="spellStart"/>
      <w:r w:rsidR="007E7F42" w:rsidRPr="00DF5D6E">
        <w:rPr>
          <w:color w:val="auto"/>
        </w:rPr>
        <w:t>tillering</w:t>
      </w:r>
      <w:proofErr w:type="spellEnd"/>
      <w:r w:rsidR="007E7F42" w:rsidRPr="00DF5D6E">
        <w:rPr>
          <w:color w:val="auto"/>
        </w:rPr>
        <w:t>, flowering</w:t>
      </w:r>
      <w:r w:rsidR="007E7F42" w:rsidRPr="00DF5D6E">
        <w:rPr>
          <w:rFonts w:hint="eastAsia"/>
          <w:color w:val="auto"/>
        </w:rPr>
        <w:t>,</w:t>
      </w:r>
      <w:r w:rsidR="007E7F42" w:rsidRPr="00DF5D6E">
        <w:rPr>
          <w:color w:val="auto"/>
        </w:rPr>
        <w:t xml:space="preserve"> and ripening)</w:t>
      </w:r>
      <w:r w:rsidR="00CA44AF" w:rsidRPr="00DF5D6E">
        <w:rPr>
          <w:color w:val="auto"/>
        </w:rPr>
        <w:t xml:space="preserve"> during the first growing season</w:t>
      </w:r>
      <w:r w:rsidR="007E7F42" w:rsidRPr="00DF5D6E">
        <w:rPr>
          <w:rFonts w:hint="eastAsia"/>
          <w:color w:val="auto"/>
        </w:rPr>
        <w:t xml:space="preserve"> </w:t>
      </w:r>
      <w:r w:rsidR="00C51716" w:rsidRPr="00DF5D6E">
        <w:rPr>
          <w:color w:val="auto"/>
        </w:rPr>
        <w:t xml:space="preserve">from </w:t>
      </w:r>
      <w:r w:rsidR="007E7F42" w:rsidRPr="00DF5D6E">
        <w:rPr>
          <w:color w:val="auto"/>
        </w:rPr>
        <w:t xml:space="preserve">April to July </w:t>
      </w:r>
      <w:r w:rsidR="00CA44AF" w:rsidRPr="00DF5D6E">
        <w:rPr>
          <w:color w:val="auto"/>
        </w:rPr>
        <w:t>of</w:t>
      </w:r>
      <w:r w:rsidR="007E7F42" w:rsidRPr="00DF5D6E">
        <w:rPr>
          <w:color w:val="auto"/>
        </w:rPr>
        <w:t xml:space="preserve"> 2018. </w:t>
      </w:r>
      <w:r w:rsidR="00C51716" w:rsidRPr="00DF5D6E">
        <w:rPr>
          <w:color w:val="auto"/>
        </w:rPr>
        <w:t xml:space="preserve"> </w:t>
      </w:r>
      <w:r w:rsidR="007E7F42" w:rsidRPr="00DF5D6E">
        <w:rPr>
          <w:color w:val="auto"/>
        </w:rPr>
        <w:t>Samples were bagged</w:t>
      </w:r>
      <w:r w:rsidR="00C671F8" w:rsidRPr="00DF5D6E">
        <w:rPr>
          <w:color w:val="auto"/>
        </w:rPr>
        <w:t xml:space="preserve">, </w:t>
      </w:r>
      <w:r w:rsidR="007E7F42" w:rsidRPr="00DF5D6E">
        <w:rPr>
          <w:color w:val="auto"/>
        </w:rPr>
        <w:t>iced</w:t>
      </w:r>
      <w:r w:rsidR="00C671F8" w:rsidRPr="00DF5D6E">
        <w:rPr>
          <w:color w:val="auto"/>
        </w:rPr>
        <w:t xml:space="preserve">, and </w:t>
      </w:r>
      <w:r w:rsidR="007E7F42" w:rsidRPr="00DF5D6E">
        <w:rPr>
          <w:color w:val="auto"/>
        </w:rPr>
        <w:t>stored</w:t>
      </w:r>
      <w:r w:rsidR="00502E04" w:rsidRPr="00DF5D6E">
        <w:rPr>
          <w:color w:val="auto"/>
        </w:rPr>
        <w:t xml:space="preserve"> without chemical preservatives (e.g., ethanol)</w:t>
      </w:r>
      <w:r w:rsidR="007E7F42" w:rsidRPr="00DF5D6E">
        <w:rPr>
          <w:color w:val="auto"/>
        </w:rPr>
        <w:t xml:space="preserve"> at </w:t>
      </w:r>
      <w:r w:rsidR="007E7F42" w:rsidRPr="00DF5D6E">
        <w:rPr>
          <w:rFonts w:cs="Times New Roman"/>
          <w:color w:val="auto"/>
        </w:rPr>
        <w:t>−</w:t>
      </w:r>
      <w:r w:rsidR="007E7F42" w:rsidRPr="00DF5D6E">
        <w:rPr>
          <w:color w:val="auto"/>
        </w:rPr>
        <w:t>20ºC in the lab</w:t>
      </w:r>
      <w:r w:rsidR="00C51716" w:rsidRPr="00DF5D6E">
        <w:rPr>
          <w:color w:val="auto"/>
        </w:rPr>
        <w:t>oratory</w:t>
      </w:r>
      <w:r w:rsidR="007E7F42" w:rsidRPr="00DF5D6E">
        <w:rPr>
          <w:color w:val="auto"/>
        </w:rPr>
        <w:t xml:space="preserve">. </w:t>
      </w:r>
      <w:r w:rsidR="00C51716" w:rsidRPr="00DF5D6E">
        <w:rPr>
          <w:color w:val="auto"/>
        </w:rPr>
        <w:t xml:space="preserve"> </w:t>
      </w:r>
      <w:r w:rsidR="007E7F42" w:rsidRPr="00DF5D6E">
        <w:rPr>
          <w:color w:val="auto"/>
        </w:rPr>
        <w:t>Arthropod</w:t>
      </w:r>
      <w:r w:rsidR="007E7F42" w:rsidRPr="00DF5D6E">
        <w:rPr>
          <w:rFonts w:hint="eastAsia"/>
          <w:color w:val="auto"/>
        </w:rPr>
        <w:t>s</w:t>
      </w:r>
      <w:r w:rsidR="007E7F42" w:rsidRPr="00DF5D6E">
        <w:rPr>
          <w:color w:val="auto"/>
        </w:rPr>
        <w:t xml:space="preserve"> </w:t>
      </w:r>
      <w:r w:rsidR="007E7F42" w:rsidRPr="00DF5D6E">
        <w:rPr>
          <w:rFonts w:hint="eastAsia"/>
          <w:color w:val="auto"/>
        </w:rPr>
        <w:t>were</w:t>
      </w:r>
      <w:r w:rsidR="00CA44AF" w:rsidRPr="00DF5D6E">
        <w:rPr>
          <w:color w:val="auto"/>
        </w:rPr>
        <w:t xml:space="preserve"> then</w:t>
      </w:r>
      <w:r w:rsidR="007E7F42" w:rsidRPr="00DF5D6E">
        <w:rPr>
          <w:rFonts w:hint="eastAsia"/>
          <w:color w:val="auto"/>
        </w:rPr>
        <w:t xml:space="preserve"> </w:t>
      </w:r>
      <w:r w:rsidR="007E7F42" w:rsidRPr="00DF5D6E">
        <w:rPr>
          <w:color w:val="auto"/>
        </w:rPr>
        <w:t xml:space="preserve">identified to </w:t>
      </w:r>
      <w:r w:rsidR="00CA44AF" w:rsidRPr="00DF5D6E">
        <w:rPr>
          <w:color w:val="auto"/>
        </w:rPr>
        <w:t>the</w:t>
      </w:r>
      <w:r w:rsidR="00427268" w:rsidRPr="00DF5D6E">
        <w:rPr>
          <w:color w:val="auto"/>
        </w:rPr>
        <w:t xml:space="preserve"> </w:t>
      </w:r>
      <w:del w:id="161" w:author="." w:date="2020-02-11T21:16:00Z">
        <w:r w:rsidR="00233B28" w:rsidRPr="00DF5D6E" w:rsidDel="00DF5D6E">
          <w:rPr>
            <w:color w:val="auto"/>
          </w:rPr>
          <w:delText xml:space="preserve">lowest </w:delText>
        </w:r>
      </w:del>
      <w:ins w:id="162" w:author="." w:date="2020-02-11T21:16:00Z">
        <w:r w:rsidR="00DF5D6E" w:rsidRPr="00DF5D6E">
          <w:rPr>
            <w:rFonts w:hint="eastAsia"/>
            <w:color w:val="auto"/>
          </w:rPr>
          <w:t>finest</w:t>
        </w:r>
        <w:r w:rsidR="00DF5D6E" w:rsidRPr="00DF5D6E">
          <w:rPr>
            <w:color w:val="auto"/>
          </w:rPr>
          <w:t xml:space="preserve"> </w:t>
        </w:r>
      </w:ins>
      <w:r w:rsidR="00233B28" w:rsidRPr="00DF5D6E">
        <w:rPr>
          <w:color w:val="auto"/>
        </w:rPr>
        <w:t xml:space="preserve">taxonomic level possible </w:t>
      </w:r>
      <w:r w:rsidR="007E7F42" w:rsidRPr="00DF5D6E">
        <w:rPr>
          <w:color w:val="auto"/>
        </w:rPr>
        <w:t>under a dissecting scope.</w:t>
      </w:r>
      <w:r w:rsidR="00427268" w:rsidRPr="00DF5D6E">
        <w:rPr>
          <w:color w:val="auto"/>
        </w:rPr>
        <w:t xml:space="preserve">  </w:t>
      </w:r>
    </w:p>
    <w:p w:rsidR="00F95C3A" w:rsidRPr="000553F6" w:rsidRDefault="002013E9" w:rsidP="002013E9">
      <w:pPr>
        <w:spacing w:line="480" w:lineRule="auto"/>
        <w:ind w:firstLine="480"/>
      </w:pPr>
      <w:r w:rsidRPr="00A30E2F">
        <w:rPr>
          <w:b/>
          <w:i/>
        </w:rPr>
        <w:t xml:space="preserve">Preparation for stable isotope analysis </w:t>
      </w:r>
      <w:r w:rsidR="00F95C3A" w:rsidRPr="00A30E2F">
        <w:rPr>
          <w:rFonts w:hint="eastAsia"/>
          <w:b/>
          <w:i/>
        </w:rPr>
        <w:t xml:space="preserve">  </w:t>
      </w:r>
      <w:r w:rsidRPr="00A30E2F">
        <w:t xml:space="preserve">Whole-body arthropods were oven dried at 50ºC for a week, pulverized, and weighed into tin capsules (5×9 mm).  When necessary, several individuals were pooled into a single capsule to meet the minimum weight </w:t>
      </w:r>
      <w:r w:rsidRPr="000553F6">
        <w:t xml:space="preserve">requirement (0.5 mg) for reliable results.  Capsules were sent to UC Davis Stable Isotope Facility for analysis of </w:t>
      </w:r>
      <w:r w:rsidRPr="000553F6">
        <w:rPr>
          <w:vertAlign w:val="superscript"/>
        </w:rPr>
        <w:t>13</w:t>
      </w:r>
      <w:r w:rsidRPr="000553F6">
        <w:t xml:space="preserve">C and </w:t>
      </w:r>
      <w:r w:rsidRPr="000553F6">
        <w:rPr>
          <w:vertAlign w:val="superscript"/>
        </w:rPr>
        <w:t>15</w:t>
      </w:r>
      <w:r w:rsidRPr="000553F6">
        <w:t xml:space="preserve">N using a PDZ </w:t>
      </w:r>
      <w:proofErr w:type="spellStart"/>
      <w:r w:rsidRPr="000553F6">
        <w:t>Europa</w:t>
      </w:r>
      <w:proofErr w:type="spellEnd"/>
      <w:r w:rsidRPr="000553F6">
        <w:t xml:space="preserve"> ANCA-GSL elemental analyzer interfaced to a PDZ </w:t>
      </w:r>
      <w:proofErr w:type="spellStart"/>
      <w:r w:rsidRPr="000553F6">
        <w:t>Europa</w:t>
      </w:r>
      <w:proofErr w:type="spellEnd"/>
      <w:r w:rsidRPr="000553F6">
        <w:t xml:space="preserve"> 20-20 isotope ratio mass spectrometer (</w:t>
      </w:r>
      <w:proofErr w:type="spellStart"/>
      <w:r w:rsidRPr="000553F6">
        <w:t>Sercon</w:t>
      </w:r>
      <w:proofErr w:type="spellEnd"/>
      <w:r w:rsidRPr="000553F6">
        <w:t xml:space="preserve"> Ltd., Cheshire, UK).  Resulting isotope ratios (δ</w:t>
      </w:r>
      <w:r w:rsidRPr="000553F6">
        <w:rPr>
          <w:vertAlign w:val="superscript"/>
        </w:rPr>
        <w:t>13</w:t>
      </w:r>
      <w:r w:rsidRPr="000553F6">
        <w:t>C and δ</w:t>
      </w:r>
      <w:r w:rsidRPr="000553F6">
        <w:rPr>
          <w:vertAlign w:val="superscript"/>
        </w:rPr>
        <w:t>15</w:t>
      </w:r>
      <w:r w:rsidRPr="000553F6">
        <w:t xml:space="preserve">N) were expressed in per </w:t>
      </w:r>
      <w:proofErr w:type="spellStart"/>
      <w:r w:rsidRPr="000553F6">
        <w:t>mil</w:t>
      </w:r>
      <w:proofErr w:type="spellEnd"/>
      <w:r w:rsidRPr="000553F6">
        <w:t xml:space="preserve"> (‰) relative to the international standards of Vienna </w:t>
      </w:r>
      <w:proofErr w:type="spellStart"/>
      <w:r w:rsidRPr="000553F6">
        <w:t>PeeDee</w:t>
      </w:r>
      <w:proofErr w:type="spellEnd"/>
      <w:r w:rsidRPr="000553F6">
        <w:t xml:space="preserve"> </w:t>
      </w:r>
      <w:proofErr w:type="spellStart"/>
      <w:r w:rsidRPr="000553F6">
        <w:t>Beleminte</w:t>
      </w:r>
      <w:proofErr w:type="spellEnd"/>
      <w:r w:rsidRPr="000553F6">
        <w:t xml:space="preserve"> and atmospheric N</w:t>
      </w:r>
      <w:r w:rsidRPr="000553F6">
        <w:rPr>
          <w:vertAlign w:val="subscript"/>
        </w:rPr>
        <w:t>2</w:t>
      </w:r>
      <w:r w:rsidRPr="000553F6">
        <w:t xml:space="preserve"> for carbon and </w:t>
      </w:r>
      <w:r w:rsidRPr="000553F6">
        <w:lastRenderedPageBreak/>
        <w:t>nitrogen, respectively.</w:t>
      </w:r>
    </w:p>
    <w:p w:rsidR="00BB46C7" w:rsidRPr="000553F6" w:rsidRDefault="000D18A1" w:rsidP="000D18A1">
      <w:pPr>
        <w:spacing w:line="480" w:lineRule="auto"/>
        <w:ind w:firstLine="480"/>
      </w:pPr>
      <w:r w:rsidRPr="000553F6">
        <w:rPr>
          <w:b/>
          <w:i/>
        </w:rPr>
        <w:t xml:space="preserve">Determination of </w:t>
      </w:r>
      <w:proofErr w:type="spellStart"/>
      <w:r w:rsidRPr="000553F6">
        <w:rPr>
          <w:b/>
          <w:i/>
        </w:rPr>
        <w:t>trophic</w:t>
      </w:r>
      <w:proofErr w:type="spellEnd"/>
      <w:r w:rsidRPr="000553F6">
        <w:rPr>
          <w:b/>
          <w:i/>
        </w:rPr>
        <w:t xml:space="preserve"> guilds</w:t>
      </w:r>
      <w:r w:rsidR="0025305D" w:rsidRPr="000553F6">
        <w:t xml:space="preserve">   </w:t>
      </w:r>
      <w:proofErr w:type="spellStart"/>
      <w:r w:rsidRPr="000553F6">
        <w:t>Trophic</w:t>
      </w:r>
      <w:proofErr w:type="spellEnd"/>
      <w:r w:rsidRPr="000553F6">
        <w:t xml:space="preserve"> guilds are aggregations of species </w:t>
      </w:r>
      <w:r w:rsidR="00CA44AF" w:rsidRPr="000553F6">
        <w:t xml:space="preserve">that </w:t>
      </w:r>
      <w:r w:rsidRPr="000553F6">
        <w:t>utiliz</w:t>
      </w:r>
      <w:r w:rsidR="00CA44AF" w:rsidRPr="000553F6">
        <w:t>e</w:t>
      </w:r>
      <w:r w:rsidRPr="000553F6">
        <w:t xml:space="preserve"> similar diet sources or</w:t>
      </w:r>
      <w:r w:rsidR="00CA44AF" w:rsidRPr="000553F6">
        <w:t xml:space="preserve"> </w:t>
      </w:r>
      <w:proofErr w:type="spellStart"/>
      <w:r w:rsidR="00CA44AF" w:rsidRPr="000553F6">
        <w:t>trophic</w:t>
      </w:r>
      <w:proofErr w:type="spellEnd"/>
      <w:r w:rsidRPr="000553F6">
        <w:t xml:space="preserve"> niches, constituting the basic components of food webs </w:t>
      </w:r>
      <w:del w:id="163" w:author="." w:date="2020-02-14T20:23:00Z">
        <w:r w:rsidR="00CA44AF" w:rsidRPr="000553F6" w:rsidDel="00D73CCC">
          <w:delText xml:space="preserve">that </w:delText>
        </w:r>
      </w:del>
      <w:ins w:id="164" w:author="." w:date="2020-02-14T20:23:00Z">
        <w:r w:rsidR="00D73CCC">
          <w:rPr>
            <w:rFonts w:hint="eastAsia"/>
          </w:rPr>
          <w:t>and</w:t>
        </w:r>
        <w:r w:rsidR="00D73CCC" w:rsidRPr="000553F6">
          <w:t xml:space="preserve"> </w:t>
        </w:r>
      </w:ins>
      <w:r w:rsidRPr="000553F6">
        <w:t>play</w:t>
      </w:r>
      <w:ins w:id="165" w:author="." w:date="2020-02-14T20:23:00Z">
        <w:r w:rsidR="00D73CCC">
          <w:rPr>
            <w:rFonts w:hint="eastAsia"/>
          </w:rPr>
          <w:t>ing</w:t>
        </w:r>
      </w:ins>
      <w:r w:rsidRPr="000553F6">
        <w:t xml:space="preserve"> important roles in ecosystem processes </w:t>
      </w:r>
      <w:r w:rsidR="00C93E5F" w:rsidRPr="000553F6">
        <w:fldChar w:fldCharType="begin"/>
      </w:r>
      <w:r w:rsidR="003B0D5A" w:rsidRPr="000553F6">
        <w:instrText xml:space="preserve"> ADDIN EN.CITE &lt;EndNote&gt;&lt;Cite&gt;&lt;Author&gt;Root&lt;/Author&gt;&lt;Year&gt;1967&lt;/Year&gt;&lt;RecNum&gt;773&lt;/RecNum&gt;&lt;DisplayText&gt;(Hawkins &amp;amp; Macmahon 1989; Root 1967)&lt;/DisplayText&gt;&lt;record&gt;&lt;rec-number&gt;773&lt;/rec-number&gt;&lt;foreign-keys&gt;&lt;key app="EN" db-id="s2a9tdf5ptxsr1ex5t7x9av4z2zfr0vx0dev" timestamp="1565018776"&gt;773&lt;/key&gt;&lt;/foreign-keys&gt;&lt;ref-type name="Journal Article"&gt;17&lt;/ref-type&gt;&lt;contributors&gt;&lt;authors&gt;&lt;author&gt;Root, Richard B.&lt;/author&gt;&lt;/authors&gt;&lt;/contributors&gt;&lt;titles&gt;&lt;title&gt;The niche exploitation pattern of the blue‐gray gnatcatcher&lt;/title&gt;&lt;secondary-title&gt;Ecological monographs&lt;/secondary-title&gt;&lt;/titles&gt;&lt;periodical&gt;&lt;full-title&gt;Ecological Monographs&lt;/full-title&gt;&lt;abbr-1&gt;Ecol Monogr&lt;/abbr-1&gt;&lt;/periodical&gt;&lt;pages&gt;317-350&lt;/pages&gt;&lt;volume&gt;37&lt;/volume&gt;&lt;number&gt;4&lt;/number&gt;&lt;dates&gt;&lt;year&gt;1967&lt;/year&gt;&lt;/dates&gt;&lt;urls&gt;&lt;/urls&gt;&lt;/record&gt;&lt;/Cite&gt;&lt;Cite&gt;&lt;Author&gt;Hawkins&lt;/Author&gt;&lt;Year&gt;1989&lt;/Year&gt;&lt;RecNum&gt;774&lt;/RecNum&gt;&lt;record&gt;&lt;rec-number&gt;774&lt;/rec-number&gt;&lt;foreign-keys&gt;&lt;key app="EN" db-id="s2a9tdf5ptxsr1ex5t7x9av4z2zfr0vx0dev" timestamp="1565018864"&gt;774&lt;/key&gt;&lt;/foreign-keys&gt;&lt;ref-type name="Journal Article"&gt;17&lt;/ref-type&gt;&lt;contributors&gt;&lt;authors&gt;&lt;author&gt;Hawkins, C. P.&lt;/author&gt;&lt;author&gt;Macmahon, J. A.&lt;/author&gt;&lt;/authors&gt;&lt;/contributors&gt;&lt;auth-address&gt;Utah State Univ,Ctr Ecol,Logan,Ut 84322&amp;#xD;Utah State Univ,Dept Biol,Logan,Ut 84322&lt;/auth-address&gt;&lt;titles&gt;&lt;title&gt;Guilds - the multiple meanings of a concept&lt;/title&gt;&lt;secondary-title&gt;Annual Review of Entomology&lt;/secondary-title&gt;&lt;alt-title&gt;Annu Rev Entomol&lt;/alt-title&gt;&lt;/titles&gt;&lt;alt-periodical&gt;&lt;full-title&gt;Annual Review of Entomology, Vol 59, 2014&lt;/full-title&gt;&lt;abbr-1&gt;Annu Rev Entomol&lt;/abbr-1&gt;&lt;/alt-periodical&gt;&lt;pages&gt;423-451&lt;/pages&gt;&lt;volume&gt;34&lt;/volume&gt;&lt;dates&gt;&lt;year&gt;1989&lt;/year&gt;&lt;/dates&gt;&lt;isbn&gt;0066-4170&lt;/isbn&gt;&lt;accession-num&gt;WOS:A1989T004500020&lt;/accession-num&gt;&lt;urls&gt;&lt;related-urls&gt;&lt;url&gt;&amp;lt;Go to ISI&amp;gt;://WOS:A1989T004500020&lt;/url&gt;&lt;/related-urls&gt;&lt;/urls&gt;&lt;electronic-resource-num&gt;DOI 10.1146/annurev.en.34.010189.002231&lt;/electronic-resource-num&gt;&lt;language&gt;English&lt;/language&gt;&lt;/record&gt;&lt;/Cite&gt;&lt;/EndNote&gt;</w:instrText>
      </w:r>
      <w:r w:rsidR="00C93E5F" w:rsidRPr="000553F6">
        <w:fldChar w:fldCharType="separate"/>
      </w:r>
      <w:r w:rsidR="003B0D5A" w:rsidRPr="000553F6">
        <w:rPr>
          <w:noProof/>
        </w:rPr>
        <w:t>(Hawkins &amp; Macmahon 1989; Root 1967)</w:t>
      </w:r>
      <w:r w:rsidR="00C93E5F" w:rsidRPr="000553F6">
        <w:fldChar w:fldCharType="end"/>
      </w:r>
      <w:r w:rsidRPr="000553F6">
        <w:t xml:space="preserve">.  Since they represent distinct functional groups in communities by condensing arthropod taxonomic information </w:t>
      </w:r>
      <w:r w:rsidR="00C93E5F" w:rsidRPr="000553F6">
        <w:fldChar w:fldCharType="begin">
          <w:fldData xml:space="preserve">PEVuZE5vdGU+PENpdGU+PEF1dGhvcj5Eb21pbmlrPC9BdXRob3I+PFllYXI+MjAxODwvWWVhcj48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</w:fldData>
        </w:fldChar>
      </w:r>
      <w:r w:rsidR="003B0D5A" w:rsidRPr="000553F6">
        <w:instrText xml:space="preserve"> ADDIN EN.CITE </w:instrText>
      </w:r>
      <w:r w:rsidR="00C93E5F" w:rsidRPr="000553F6">
        <w:fldChar w:fldCharType="begin">
          <w:fldData xml:space="preserve">PEVuZE5vdGU+PENpdGU+PEF1dGhvcj5Eb21pbmlrPC9BdXRob3I+PFllYXI+MjAxODwvWWVhcj48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</w:fldData>
        </w:fldChar>
      </w:r>
      <w:r w:rsidR="003B0D5A" w:rsidRPr="000553F6">
        <w:instrText xml:space="preserve"> ADDIN EN.CITE.DATA </w:instrText>
      </w:r>
      <w:r w:rsidR="00C93E5F" w:rsidRPr="000553F6">
        <w:fldChar w:fldCharType="end"/>
      </w:r>
      <w:r w:rsidR="00C93E5F" w:rsidRPr="000553F6">
        <w:fldChar w:fldCharType="separate"/>
      </w:r>
      <w:r w:rsidR="003B0D5A" w:rsidRPr="000553F6">
        <w:rPr>
          <w:noProof/>
        </w:rPr>
        <w:t>(Dominik et al. 2018)</w:t>
      </w:r>
      <w:r w:rsidR="00C93E5F" w:rsidRPr="000553F6">
        <w:fldChar w:fldCharType="end"/>
      </w:r>
      <w:r w:rsidRPr="000553F6">
        <w:t xml:space="preserve">, using </w:t>
      </w:r>
      <w:proofErr w:type="spellStart"/>
      <w:r w:rsidRPr="000553F6">
        <w:t>trophic</w:t>
      </w:r>
      <w:proofErr w:type="spellEnd"/>
      <w:r w:rsidRPr="000553F6">
        <w:t xml:space="preserve"> guilds instead of individual species would be appropriate for studying community-level </w:t>
      </w:r>
      <w:proofErr w:type="spellStart"/>
      <w:r w:rsidRPr="000553F6">
        <w:t>trophic</w:t>
      </w:r>
      <w:proofErr w:type="spellEnd"/>
      <w:r w:rsidRPr="000553F6">
        <w:t xml:space="preserve"> dynamics in rice agro-ecosystems.  </w:t>
      </w:r>
      <w:r w:rsidRPr="000553F6">
        <w:tab/>
        <w:t xml:space="preserve">We first classified spiders and ladybugs as “Predator” guild, which </w:t>
      </w:r>
      <w:r w:rsidR="00616D53" w:rsidRPr="000553F6">
        <w:t>represents the primary</w:t>
      </w:r>
      <w:r w:rsidRPr="000553F6">
        <w:t xml:space="preserve"> arthropod generalist predators inhabiting rice farms.  </w:t>
      </w:r>
      <w:commentRangeStart w:id="166"/>
      <w:del w:id="167" w:author="." w:date="2020-02-11T22:17:00Z">
        <w:r w:rsidRPr="000553F6" w:rsidDel="00A30E2F">
          <w:delText xml:space="preserve">For </w:delText>
        </w:r>
      </w:del>
      <w:ins w:id="168" w:author="." w:date="2020-02-11T22:17:00Z">
        <w:r w:rsidR="00A30E2F" w:rsidRPr="000553F6">
          <w:rPr>
            <w:rFonts w:hint="eastAsia"/>
          </w:rPr>
          <w:t>To determine</w:t>
        </w:r>
        <w:r w:rsidR="00A30E2F" w:rsidRPr="000553F6">
          <w:t xml:space="preserve"> </w:t>
        </w:r>
      </w:ins>
      <w:r w:rsidRPr="000553F6">
        <w:t xml:space="preserve">prey sources, we performed k-means clustering (k = 3) with Euclidean distance </w:t>
      </w:r>
      <w:r w:rsidR="00616D53" w:rsidRPr="000553F6">
        <w:t>on</w:t>
      </w:r>
      <w:r w:rsidRPr="000553F6">
        <w:t xml:space="preserve"> stable isotope ratios (δ</w:t>
      </w:r>
      <w:r w:rsidRPr="000553F6">
        <w:rPr>
          <w:vertAlign w:val="superscript"/>
        </w:rPr>
        <w:t>13</w:t>
      </w:r>
      <w:r w:rsidRPr="000553F6">
        <w:t>C and δ</w:t>
      </w:r>
      <w:r w:rsidRPr="000553F6">
        <w:rPr>
          <w:vertAlign w:val="superscript"/>
        </w:rPr>
        <w:t>15</w:t>
      </w:r>
      <w:r w:rsidRPr="000553F6">
        <w:t xml:space="preserve">N) </w:t>
      </w:r>
      <w:ins w:id="169" w:author="." w:date="2020-02-11T22:22:00Z">
        <w:r w:rsidR="00A30E2F" w:rsidRPr="000553F6">
          <w:rPr>
            <w:rFonts w:hint="eastAsia"/>
          </w:rPr>
          <w:t>to classify</w:t>
        </w:r>
      </w:ins>
      <w:ins w:id="170" w:author="." w:date="2020-02-11T22:18:00Z">
        <w:r w:rsidR="00A30E2F" w:rsidRPr="000553F6">
          <w:rPr>
            <w:rFonts w:hint="eastAsia"/>
          </w:rPr>
          <w:t xml:space="preserve"> </w:t>
        </w:r>
      </w:ins>
      <w:ins w:id="171" w:author="." w:date="2020-02-11T22:19:00Z">
        <w:r w:rsidR="00A30E2F" w:rsidRPr="000553F6">
          <w:rPr>
            <w:rFonts w:hint="eastAsia"/>
          </w:rPr>
          <w:t xml:space="preserve">the </w:t>
        </w:r>
      </w:ins>
      <w:ins w:id="172" w:author="." w:date="2020-02-11T22:20:00Z">
        <w:r w:rsidR="00A30E2F" w:rsidRPr="000553F6">
          <w:rPr>
            <w:rFonts w:hint="eastAsia"/>
          </w:rPr>
          <w:t xml:space="preserve">prey </w:t>
        </w:r>
      </w:ins>
      <w:ins w:id="173" w:author="." w:date="2020-02-11T22:19:00Z">
        <w:r w:rsidR="00A30E2F" w:rsidRPr="000553F6">
          <w:rPr>
            <w:rFonts w:hint="eastAsia"/>
          </w:rPr>
          <w:t xml:space="preserve">samples </w:t>
        </w:r>
      </w:ins>
      <w:ins w:id="174" w:author="." w:date="2020-02-11T22:22:00Z">
        <w:r w:rsidR="00A30E2F" w:rsidRPr="000553F6">
          <w:rPr>
            <w:rFonts w:hint="eastAsia"/>
          </w:rPr>
          <w:t>in</w:t>
        </w:r>
      </w:ins>
      <w:ins w:id="175" w:author="." w:date="2020-02-11T22:19:00Z">
        <w:r w:rsidR="00A30E2F" w:rsidRPr="000553F6">
          <w:rPr>
            <w:rFonts w:hint="eastAsia"/>
          </w:rPr>
          <w:t xml:space="preserve">to one of the </w:t>
        </w:r>
      </w:ins>
      <w:ins w:id="176" w:author="." w:date="2020-02-11T22:30:00Z">
        <w:r w:rsidR="002616E6" w:rsidRPr="000553F6">
          <w:rPr>
            <w:rFonts w:hint="eastAsia"/>
          </w:rPr>
          <w:t xml:space="preserve">three </w:t>
        </w:r>
      </w:ins>
      <w:ins w:id="177" w:author="." w:date="2020-02-11T22:19:00Z">
        <w:r w:rsidR="00A30E2F" w:rsidRPr="000553F6">
          <w:rPr>
            <w:rFonts w:hint="eastAsia"/>
          </w:rPr>
          <w:t>following</w:t>
        </w:r>
      </w:ins>
      <w:ins w:id="178" w:author="." w:date="2020-02-11T22:20:00Z">
        <w:r w:rsidR="00A30E2F" w:rsidRPr="000553F6">
          <w:rPr>
            <w:rFonts w:hint="eastAsia"/>
          </w:rPr>
          <w:t xml:space="preserve"> </w:t>
        </w:r>
      </w:ins>
      <w:ins w:id="179" w:author="." w:date="2020-02-11T22:19:00Z">
        <w:r w:rsidR="00A30E2F" w:rsidRPr="000553F6">
          <w:rPr>
            <w:rFonts w:hint="eastAsia"/>
          </w:rPr>
          <w:t xml:space="preserve">guilds: </w:t>
        </w:r>
      </w:ins>
      <w:ins w:id="180" w:author="." w:date="2020-02-11T22:18:00Z">
        <w:r w:rsidR="00A30E2F" w:rsidRPr="000553F6">
          <w:t>“Rice herbivore”, “Tourist herbivore”, and “</w:t>
        </w:r>
        <w:proofErr w:type="spellStart"/>
        <w:r w:rsidR="00A30E2F" w:rsidRPr="000553F6">
          <w:t>Detritivore</w:t>
        </w:r>
        <w:proofErr w:type="spellEnd"/>
        <w:r w:rsidR="00A30E2F" w:rsidRPr="000553F6">
          <w:t>”</w:t>
        </w:r>
      </w:ins>
      <w:ins w:id="181" w:author="." w:date="2020-02-11T22:23:00Z">
        <w:r w:rsidR="00A30E2F" w:rsidRPr="000553F6">
          <w:rPr>
            <w:rFonts w:hint="eastAsia"/>
          </w:rPr>
          <w:t>,</w:t>
        </w:r>
      </w:ins>
      <w:ins w:id="182" w:author="." w:date="2020-02-11T22:20:00Z">
        <w:r w:rsidR="00A30E2F" w:rsidRPr="000553F6">
          <w:rPr>
            <w:rFonts w:hint="eastAsia"/>
          </w:rPr>
          <w:t xml:space="preserve"> </w:t>
        </w:r>
      </w:ins>
      <w:r w:rsidRPr="000553F6">
        <w:t xml:space="preserve">according to a previous study that has identified </w:t>
      </w:r>
      <w:del w:id="183" w:author="." w:date="2020-02-11T22:21:00Z">
        <w:r w:rsidRPr="000553F6" w:rsidDel="00A30E2F">
          <w:delText>the</w:delText>
        </w:r>
      </w:del>
      <w:ins w:id="184" w:author="." w:date="2020-02-11T22:18:00Z">
        <w:r w:rsidR="00A30E2F" w:rsidRPr="000553F6">
          <w:rPr>
            <w:rFonts w:hint="eastAsia"/>
          </w:rPr>
          <w:t>the</w:t>
        </w:r>
      </w:ins>
      <w:ins w:id="185" w:author="." w:date="2020-02-11T22:21:00Z">
        <w:r w:rsidR="00A30E2F" w:rsidRPr="000553F6">
          <w:rPr>
            <w:rFonts w:hint="eastAsia"/>
          </w:rPr>
          <w:t>s</w:t>
        </w:r>
      </w:ins>
      <w:ins w:id="186" w:author="." w:date="2020-02-11T22:18:00Z">
        <w:r w:rsidR="00A30E2F" w:rsidRPr="000553F6">
          <w:rPr>
            <w:rFonts w:hint="eastAsia"/>
          </w:rPr>
          <w:t>e</w:t>
        </w:r>
      </w:ins>
      <w:ins w:id="187" w:author="." w:date="2020-02-11T22:21:00Z">
        <w:r w:rsidR="00A30E2F" w:rsidRPr="000553F6">
          <w:rPr>
            <w:rFonts w:hint="eastAsia"/>
          </w:rPr>
          <w:t xml:space="preserve"> </w:t>
        </w:r>
      </w:ins>
      <w:del w:id="188" w:author="." w:date="2020-02-11T22:18:00Z">
        <w:r w:rsidRPr="000553F6" w:rsidDel="00A30E2F">
          <w:delText>se</w:delText>
        </w:r>
      </w:del>
      <w:del w:id="189" w:author="." w:date="2020-02-11T22:21:00Z">
        <w:r w:rsidRPr="000553F6" w:rsidDel="00A30E2F">
          <w:delText xml:space="preserve"> following</w:delText>
        </w:r>
      </w:del>
      <w:del w:id="190" w:author="." w:date="2020-02-11T22:30:00Z">
        <w:r w:rsidRPr="000553F6" w:rsidDel="002616E6">
          <w:delText xml:space="preserve"> </w:delText>
        </w:r>
      </w:del>
      <w:r w:rsidRPr="000553F6">
        <w:t>prey guilds</w:t>
      </w:r>
      <w:ins w:id="191" w:author="." w:date="2020-02-11T22:18:00Z">
        <w:r w:rsidR="00A30E2F" w:rsidRPr="000553F6">
          <w:rPr>
            <w:rFonts w:hint="eastAsia"/>
          </w:rPr>
          <w:t xml:space="preserve"> in rice farms</w:t>
        </w:r>
      </w:ins>
      <w:ins w:id="192" w:author="." w:date="2020-02-11T22:22:00Z">
        <w:r w:rsidR="00A30E2F" w:rsidRPr="000553F6">
          <w:rPr>
            <w:rFonts w:hint="eastAsia"/>
          </w:rPr>
          <w:t xml:space="preserve"> </w:t>
        </w:r>
      </w:ins>
      <w:del w:id="193" w:author="." w:date="2020-02-11T22:21:00Z">
        <w:r w:rsidRPr="000553F6" w:rsidDel="00A30E2F">
          <w:delText xml:space="preserve">: </w:delText>
        </w:r>
      </w:del>
      <w:del w:id="194" w:author="." w:date="2020-02-11T22:18:00Z">
        <w:r w:rsidRPr="000553F6" w:rsidDel="00A30E2F">
          <w:delText xml:space="preserve">“Rice herbivore”, “Tourist herbivore”, and “Detritivore” </w:delText>
        </w:r>
      </w:del>
      <w:r w:rsidR="00C93E5F" w:rsidRPr="000553F6">
        <w:fldChar w:fldCharType="begin">
          <w:fldData xml:space="preserve">PEVuZE5vdGU+PENpdGU+PEF1dGhvcj5Eb21pbmlrPC9BdXRob3I+PFllYXI+MjAxODwvWWVhcj48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</w:fldData>
        </w:fldChar>
      </w:r>
      <w:r w:rsidR="003B0D5A" w:rsidRPr="000553F6">
        <w:instrText xml:space="preserve"> ADDIN EN.CITE </w:instrText>
      </w:r>
      <w:r w:rsidR="00C93E5F" w:rsidRPr="000553F6">
        <w:fldChar w:fldCharType="begin">
          <w:fldData xml:space="preserve">PEVuZE5vdGU+PENpdGU+PEF1dGhvcj5Eb21pbmlrPC9BdXRob3I+PFllYXI+MjAxODwvWWVhcj48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</w:fldData>
        </w:fldChar>
      </w:r>
      <w:r w:rsidR="003B0D5A" w:rsidRPr="000553F6">
        <w:instrText xml:space="preserve"> ADDIN EN.CITE.DATA </w:instrText>
      </w:r>
      <w:r w:rsidR="00C93E5F" w:rsidRPr="000553F6">
        <w:fldChar w:fldCharType="end"/>
      </w:r>
      <w:r w:rsidR="00C93E5F" w:rsidRPr="000553F6">
        <w:fldChar w:fldCharType="separate"/>
      </w:r>
      <w:r w:rsidR="003B0D5A" w:rsidRPr="000553F6">
        <w:rPr>
          <w:noProof/>
        </w:rPr>
        <w:t>(Dominik et al. 2018)</w:t>
      </w:r>
      <w:r w:rsidR="00C93E5F" w:rsidRPr="000553F6">
        <w:fldChar w:fldCharType="end"/>
      </w:r>
      <w:r w:rsidRPr="000553F6">
        <w:t xml:space="preserve">. </w:t>
      </w:r>
      <w:r w:rsidR="00813C9C" w:rsidRPr="000553F6">
        <w:t xml:space="preserve"> </w:t>
      </w:r>
      <w:commentRangeEnd w:id="166"/>
      <w:r w:rsidR="002616E6" w:rsidRPr="000553F6">
        <w:rPr>
          <w:rStyle w:val="a8"/>
          <w:rFonts w:eastAsiaTheme="minorEastAsia" w:cs="Times New Roman"/>
          <w:kern w:val="0"/>
          <w:bdr w:val="nil"/>
          <w:lang w:eastAsia="en-US"/>
        </w:rPr>
        <w:commentReference w:id="166"/>
      </w:r>
      <w:r w:rsidRPr="000553F6">
        <w:t xml:space="preserve">Rice herbivores consisted of major rice pests; tourist herbivores </w:t>
      </w:r>
      <w:r w:rsidR="00C93E5F" w:rsidRPr="000553F6">
        <w:fldChar w:fldCharType="begin"/>
      </w:r>
      <w:r w:rsidR="003B0D5A" w:rsidRPr="000553F6">
        <w:instrText xml:space="preserve"> ADDIN EN.CITE &lt;EndNote&gt;&lt;Cite&gt;&lt;Author&gt;Moran&lt;/Author&gt;&lt;Year&gt;1982&lt;/Year&gt;&lt;RecNum&gt;776&lt;/RecNum&gt;&lt;DisplayText&gt;(Moran &amp;amp; Southwood 1982)&lt;/DisplayText&gt;&lt;record&gt;&lt;rec-number&gt;776&lt;/rec-number&gt;&lt;foreign-keys&gt;&lt;key app="EN" db-id="s2a9tdf5ptxsr1ex5t7x9av4z2zfr0vx0dev" timestamp="1565019055"&gt;776&lt;/key&gt;&lt;/foreign-keys&gt;&lt;ref-type name="Journal Article"&gt;17&lt;/ref-type&gt;&lt;contributors&gt;&lt;authors&gt;&lt;author&gt;Moran, V. C.&lt;/author&gt;&lt;author&gt;Southwood, T. R. E.&lt;/author&gt;&lt;/authors&gt;&lt;/contributors&gt;&lt;auth-address&gt;Univ Oxford,Dept Zool,Oxford Ox1 3ps,England&lt;/auth-address&gt;&lt;titles&gt;&lt;title&gt;The guild composition of arthropod communities in trees&lt;/title&gt;&lt;secondary-title&gt;Journal of Animal Ecology&lt;/secondary-title&gt;&lt;alt-title&gt;J Anim Ecol&lt;/alt-title&gt;&lt;/titles&gt;&lt;periodical&gt;&lt;full-title&gt;Journal of Animal Ecology&lt;/full-title&gt;&lt;abbr-1&gt;J Anim Ecol&lt;/abbr-1&gt;&lt;/periodical&gt;&lt;alt-periodical&gt;&lt;full-title&gt;Journal of Animal Ecology&lt;/full-title&gt;&lt;abbr-1&gt;J Anim Ecol&lt;/abbr-1&gt;&lt;/alt-periodical&gt;&lt;pages&gt;289-306&lt;/pages&gt;&lt;volume&gt;51&lt;/volume&gt;&lt;number&gt;1&lt;/number&gt;&lt;dates&gt;&lt;year&gt;1982&lt;/year&gt;&lt;/dates&gt;&lt;isbn&gt;0021-8790&lt;/isbn&gt;&lt;accession-num&gt;WOS:A1982NC93600020&lt;/accession-num&gt;&lt;urls&gt;&lt;related-urls&gt;&lt;url&gt;&amp;lt;Go to ISI&amp;gt;://WOS:A1982NC93600020&lt;/url&gt;&lt;/related-urls&gt;&lt;/urls&gt;&lt;electronic-resource-num&gt;Doi 10.2307/4325&lt;/electronic-resource-num&gt;&lt;language&gt;English&lt;/language&gt;&lt;/record&gt;&lt;/Cite&gt;&lt;/EndNote&gt;</w:instrText>
      </w:r>
      <w:r w:rsidR="00C93E5F" w:rsidRPr="000553F6">
        <w:fldChar w:fldCharType="separate"/>
      </w:r>
      <w:r w:rsidR="003B0D5A" w:rsidRPr="000553F6">
        <w:rPr>
          <w:noProof/>
        </w:rPr>
        <w:t>(Moran &amp; Southwood 1982)</w:t>
      </w:r>
      <w:r w:rsidR="00C93E5F" w:rsidRPr="000553F6">
        <w:fldChar w:fldCharType="end"/>
      </w:r>
      <w:r w:rsidR="003B0D5A" w:rsidRPr="000553F6">
        <w:t xml:space="preserve"> </w:t>
      </w:r>
      <w:r w:rsidRPr="000553F6">
        <w:t xml:space="preserve">consisted of herbivorous species with no direct </w:t>
      </w:r>
      <w:proofErr w:type="spellStart"/>
      <w:r w:rsidRPr="000553F6">
        <w:t>trophic</w:t>
      </w:r>
      <w:proofErr w:type="spellEnd"/>
      <w:r w:rsidRPr="000553F6">
        <w:t xml:space="preserve"> association with rice plants; </w:t>
      </w:r>
      <w:proofErr w:type="spellStart"/>
      <w:r w:rsidRPr="000553F6">
        <w:t>detritivores</w:t>
      </w:r>
      <w:proofErr w:type="spellEnd"/>
      <w:r w:rsidRPr="000553F6">
        <w:t xml:space="preserve"> consisted of arthropods that feed on decaying organic material or plankton </w:t>
      </w:r>
      <w:r w:rsidR="00C93E5F" w:rsidRPr="000553F6">
        <w:fldChar w:fldCharType="begin">
          <w:fldData xml:space="preserve">PEVuZE5vdGU+PENpdGU+PEF1dGhvcj5TZXR0bGU8L0F1dGhvcj48WWVhcj4xOTk2PC9ZZWFyPjxS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</w:fldData>
        </w:fldChar>
      </w:r>
      <w:r w:rsidR="003B0D5A" w:rsidRPr="000553F6">
        <w:instrText xml:space="preserve"> ADDIN EN.CITE </w:instrText>
      </w:r>
      <w:r w:rsidR="00C93E5F" w:rsidRPr="000553F6">
        <w:fldChar w:fldCharType="begin">
          <w:fldData xml:space="preserve">PEVuZE5vdGU+PENpdGU+PEF1dGhvcj5TZXR0bGU8L0F1dGhvcj48WWVhcj4xOTk2PC9ZZWFyPjxS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</w:fldData>
        </w:fldChar>
      </w:r>
      <w:r w:rsidR="003B0D5A" w:rsidRPr="000553F6">
        <w:instrText xml:space="preserve"> ADDIN EN.CITE.DATA </w:instrText>
      </w:r>
      <w:r w:rsidR="00C93E5F" w:rsidRPr="000553F6">
        <w:fldChar w:fldCharType="end"/>
      </w:r>
      <w:r w:rsidR="00C93E5F" w:rsidRPr="000553F6">
        <w:fldChar w:fldCharType="separate"/>
      </w:r>
      <w:r w:rsidR="003B0D5A" w:rsidRPr="000553F6">
        <w:rPr>
          <w:noProof/>
        </w:rPr>
        <w:t>(Settle et al. 1996)</w:t>
      </w:r>
      <w:r w:rsidR="00C93E5F" w:rsidRPr="000553F6">
        <w:fldChar w:fldCharType="end"/>
      </w:r>
      <w:r w:rsidRPr="000553F6">
        <w:t xml:space="preserve">. </w:t>
      </w:r>
      <w:ins w:id="195" w:author="." w:date="2020-02-12T22:03:00Z">
        <w:r w:rsidR="001C6A05">
          <w:rPr>
            <w:rFonts w:hint="eastAsia"/>
          </w:rPr>
          <w:t>The relative abundance</w:t>
        </w:r>
      </w:ins>
      <w:ins w:id="196" w:author="." w:date="2020-02-12T22:05:00Z">
        <w:r w:rsidR="00DF3597">
          <w:rPr>
            <w:rFonts w:hint="eastAsia"/>
          </w:rPr>
          <w:t>s</w:t>
        </w:r>
      </w:ins>
      <w:ins w:id="197" w:author="." w:date="2020-02-12T22:03:00Z">
        <w:r w:rsidR="001C6A05">
          <w:rPr>
            <w:rFonts w:hint="eastAsia"/>
          </w:rPr>
          <w:t xml:space="preserve"> of </w:t>
        </w:r>
      </w:ins>
      <w:ins w:id="198" w:author="." w:date="2020-02-12T22:05:00Z">
        <w:r w:rsidR="00DF3597">
          <w:rPr>
            <w:rFonts w:hint="eastAsia"/>
          </w:rPr>
          <w:t>each</w:t>
        </w:r>
      </w:ins>
      <w:ins w:id="199" w:author="." w:date="2020-02-12T22:03:00Z">
        <w:r w:rsidR="00DF3597">
          <w:rPr>
            <w:rFonts w:hint="eastAsia"/>
          </w:rPr>
          <w:t xml:space="preserve"> prey guild</w:t>
        </w:r>
      </w:ins>
      <w:ins w:id="200" w:author="." w:date="2020-02-12T22:04:00Z">
        <w:r w:rsidR="00DF3597">
          <w:rPr>
            <w:rFonts w:hint="eastAsia"/>
          </w:rPr>
          <w:t xml:space="preserve"> in the sweep net samples</w:t>
        </w:r>
      </w:ins>
      <w:ins w:id="201" w:author="." w:date="2020-02-12T22:03:00Z">
        <w:r w:rsidR="00DF3597">
          <w:rPr>
            <w:rFonts w:hint="eastAsia"/>
          </w:rPr>
          <w:t xml:space="preserve"> w</w:t>
        </w:r>
      </w:ins>
      <w:ins w:id="202" w:author="." w:date="2020-02-12T22:05:00Z">
        <w:r w:rsidR="00DF3597">
          <w:rPr>
            <w:rFonts w:hint="eastAsia"/>
          </w:rPr>
          <w:t>ere also</w:t>
        </w:r>
      </w:ins>
      <w:ins w:id="203" w:author="." w:date="2020-02-12T22:04:00Z">
        <w:r w:rsidR="00DF3597">
          <w:rPr>
            <w:rFonts w:hint="eastAsia"/>
          </w:rPr>
          <w:t xml:space="preserve"> </w:t>
        </w:r>
      </w:ins>
      <w:ins w:id="204" w:author="." w:date="2020-02-12T22:05:00Z">
        <w:r w:rsidR="00DF3597">
          <w:rPr>
            <w:rFonts w:hint="eastAsia"/>
          </w:rPr>
          <w:t>determined</w:t>
        </w:r>
      </w:ins>
      <w:ins w:id="205" w:author="." w:date="2020-02-12T22:06:00Z">
        <w:r w:rsidR="00DF3597">
          <w:rPr>
            <w:rFonts w:hint="eastAsia"/>
          </w:rPr>
          <w:t xml:space="preserve"> (</w:t>
        </w:r>
        <w:r w:rsidR="00DF3597" w:rsidRPr="00BA02DB">
          <w:rPr>
            <w:bCs/>
          </w:rPr>
          <w:t>Appendix</w:t>
        </w:r>
        <w:r w:rsidR="00DF3597" w:rsidRPr="00BA02DB">
          <w:rPr>
            <w:rFonts w:hint="eastAsia"/>
            <w:bCs/>
          </w:rPr>
          <w:t xml:space="preserve"> S1: </w:t>
        </w:r>
        <w:r w:rsidR="00DF3597" w:rsidRPr="00BA02DB">
          <w:t>Fig. S2</w:t>
        </w:r>
        <w:r w:rsidR="00DF3597">
          <w:rPr>
            <w:rFonts w:hint="eastAsia"/>
          </w:rPr>
          <w:t>)</w:t>
        </w:r>
      </w:ins>
      <w:ins w:id="206" w:author="." w:date="2020-02-12T22:04:00Z">
        <w:r w:rsidR="00DF3597">
          <w:rPr>
            <w:rFonts w:hint="eastAsia"/>
          </w:rPr>
          <w:t>.</w:t>
        </w:r>
      </w:ins>
      <w:r w:rsidR="00EB304E" w:rsidRPr="000553F6">
        <w:t xml:space="preserve"> </w:t>
      </w:r>
      <w:ins w:id="207" w:author="." w:date="2020-02-12T22:04:00Z">
        <w:r w:rsidR="00DF3597">
          <w:rPr>
            <w:rFonts w:hint="eastAsia"/>
          </w:rPr>
          <w:t xml:space="preserve"> </w:t>
        </w:r>
      </w:ins>
      <w:ins w:id="208" w:author="." w:date="2020-02-14T20:27:00Z">
        <w:r w:rsidR="00D73CCC">
          <w:t>B</w:t>
        </w:r>
        <w:r w:rsidR="00D73CCC">
          <w:t>ecause</w:t>
        </w:r>
        <w:r w:rsidR="00D73CCC">
          <w:rPr>
            <w:rFonts w:hint="eastAsia"/>
          </w:rPr>
          <w:t xml:space="preserve"> </w:t>
        </w:r>
      </w:ins>
      <w:del w:id="209" w:author="." w:date="2020-02-14T20:27:00Z">
        <w:r w:rsidRPr="000553F6" w:rsidDel="00D73CCC">
          <w:delText>T</w:delText>
        </w:r>
      </w:del>
      <w:ins w:id="210" w:author="." w:date="2020-02-14T20:27:00Z">
        <w:r w:rsidR="00D73CCC">
          <w:rPr>
            <w:rFonts w:hint="eastAsia"/>
          </w:rPr>
          <w:t>t</w:t>
        </w:r>
      </w:ins>
      <w:r w:rsidRPr="000553F6">
        <w:t xml:space="preserve">his study focused on </w:t>
      </w:r>
      <w:ins w:id="211" w:author="." w:date="2020-02-14T20:27:00Z">
        <w:r w:rsidR="00D73CCC">
          <w:rPr>
            <w:rFonts w:hint="eastAsia"/>
          </w:rPr>
          <w:t xml:space="preserve">generalist </w:t>
        </w:r>
      </w:ins>
      <w:r w:rsidRPr="000553F6">
        <w:t>predators and their potential prey</w:t>
      </w:r>
      <w:ins w:id="212" w:author="." w:date="2020-02-14T20:27:00Z">
        <w:r w:rsidR="00D73CCC">
          <w:rPr>
            <w:rFonts w:hint="eastAsia"/>
          </w:rPr>
          <w:t xml:space="preserve"> sources</w:t>
        </w:r>
      </w:ins>
      <w:del w:id="213" w:author="." w:date="2020-02-14T20:27:00Z">
        <w:r w:rsidRPr="000553F6" w:rsidDel="00D73CCC">
          <w:delText>s</w:delText>
        </w:r>
      </w:del>
      <w:r w:rsidRPr="000553F6">
        <w:t xml:space="preserve">, </w:t>
      </w:r>
      <w:del w:id="214" w:author="." w:date="2020-02-14T20:27:00Z">
        <w:r w:rsidRPr="000553F6" w:rsidDel="00D73CCC">
          <w:delText>and therefore</w:delText>
        </w:r>
      </w:del>
      <w:ins w:id="215" w:author="." w:date="2020-02-14T20:27:00Z">
        <w:r w:rsidR="00D73CCC">
          <w:rPr>
            <w:rFonts w:hint="eastAsia"/>
          </w:rPr>
          <w:t>we</w:t>
        </w:r>
      </w:ins>
      <w:r w:rsidRPr="000553F6">
        <w:t xml:space="preserve"> did not consider other </w:t>
      </w:r>
      <w:proofErr w:type="spellStart"/>
      <w:r w:rsidRPr="000553F6">
        <w:t>trophic</w:t>
      </w:r>
      <w:proofErr w:type="spellEnd"/>
      <w:r w:rsidRPr="000553F6">
        <w:t xml:space="preserve"> guilds (e.g., parasitoids).  Detailed information of guild assignment</w:t>
      </w:r>
      <w:ins w:id="216" w:author="." w:date="2020-02-11T22:24:00Z">
        <w:r w:rsidR="00A51D70" w:rsidRPr="000553F6">
          <w:rPr>
            <w:rFonts w:hint="eastAsia"/>
          </w:rPr>
          <w:t xml:space="preserve"> of arthropod families</w:t>
        </w:r>
      </w:ins>
      <w:r w:rsidRPr="000553F6">
        <w:t xml:space="preserve"> is provided in Table S1.</w:t>
      </w:r>
      <w:ins w:id="217" w:author="." w:date="2020-02-12T22:02:00Z">
        <w:r w:rsidR="001C6A05">
          <w:rPr>
            <w:rFonts w:hint="eastAsia"/>
          </w:rPr>
          <w:t xml:space="preserve"> </w:t>
        </w:r>
      </w:ins>
    </w:p>
    <w:p w:rsidR="002013E9" w:rsidRPr="000553F6" w:rsidRDefault="004A3F2D" w:rsidP="004A3F2D">
      <w:pPr>
        <w:spacing w:line="480" w:lineRule="auto"/>
        <w:ind w:firstLine="480"/>
      </w:pPr>
      <w:r w:rsidRPr="000553F6">
        <w:rPr>
          <w:b/>
          <w:i/>
        </w:rPr>
        <w:t xml:space="preserve">Predators’ </w:t>
      </w:r>
      <w:proofErr w:type="spellStart"/>
      <w:r w:rsidRPr="000553F6">
        <w:rPr>
          <w:b/>
          <w:i/>
        </w:rPr>
        <w:t>trophic</w:t>
      </w:r>
      <w:proofErr w:type="spellEnd"/>
      <w:r w:rsidRPr="000553F6">
        <w:rPr>
          <w:b/>
          <w:i/>
        </w:rPr>
        <w:t xml:space="preserve"> niches</w:t>
      </w:r>
      <w:r w:rsidR="002013E9" w:rsidRPr="000553F6">
        <w:rPr>
          <w:rFonts w:hint="eastAsia"/>
          <w:b/>
          <w:i/>
        </w:rPr>
        <w:t xml:space="preserve">   </w:t>
      </w:r>
      <w:proofErr w:type="spellStart"/>
      <w:r w:rsidRPr="000553F6">
        <w:t>Trophic</w:t>
      </w:r>
      <w:proofErr w:type="spellEnd"/>
      <w:r w:rsidRPr="000553F6">
        <w:t xml:space="preserve"> niche in this study is defined as the distribution of isotope signatures in the δ-space occupied by a given group of organisms </w:t>
      </w:r>
      <w:r w:rsidR="00C93E5F" w:rsidRPr="000553F6">
        <w:fldChar w:fldCharType="begin"/>
      </w:r>
      <w:r w:rsidR="00EB304E" w:rsidRPr="000553F6">
        <w:instrText xml:space="preserve"> ADDIN EN.CITE &lt;EndNote&gt;&lt;Cite&gt;&lt;Author&gt;Newsome&lt;/Author&gt;&lt;Year&gt;2007&lt;/Year&gt;&lt;RecNum&gt;777&lt;/RecNum&gt;&lt;DisplayText&gt;(Newsome et al. 2007)&lt;/DisplayText&gt;&lt;record&gt;&lt;rec-number&gt;777&lt;/rec-number&gt;&lt;foreign-keys&gt;&lt;key app="EN" db-id="s2a9tdf5ptxsr1ex5t7x9av4z2zfr0vx0dev" timestamp="1565019576"&gt;777&lt;/key&gt;&lt;/foreign-keys&gt;&lt;ref-type name="Journal Article"&gt;17&lt;/ref-type&gt;&lt;contributors&gt;&lt;authors&gt;&lt;author&gt;Newsome, S. D.&lt;/author&gt;&lt;author&gt;del Rio, C. M.&lt;/author&gt;&lt;author&gt;Bearhop, S.&lt;/author&gt;&lt;author&gt;Phillips, D. L.&lt;/author&gt;&lt;/authors&gt;&lt;/contributors&gt;&lt;auth-address&gt;Carnegie Inst Sci, Geophys Lab, Washington, DC 20015 USA&amp;#xD;Univ Wyoming, Dept Zool &amp;amp; Physiol, Laramie, WY 82071 USA&amp;#xD;Univ Exeter, Sch Biosci, Ctr Ecol &amp;amp; Conservat, Penryn TR10 9EZ, Cornwall, England&amp;#xD;US EPA, Natl Hlth &amp;amp; Environm Effects Res Lab, Corvallis, OR 97333 USA&lt;/auth-address&gt;&lt;titles&gt;&lt;title&gt;A niche for isotopic ecology&lt;/title&gt;&lt;secondary-title&gt;Frontiers in Ecology and the Environment&lt;/secondary-title&gt;&lt;alt-title&gt;Front Ecol Environ&lt;/alt-title&gt;&lt;/titles&gt;&lt;periodical&gt;&lt;full-title&gt;Frontiers in Ecology and the Environment&lt;/full-title&gt;&lt;abbr-1&gt;Front Ecol Environ&lt;/abbr-1&gt;&lt;/periodical&gt;&lt;alt-periodical&gt;&lt;full-title&gt;Frontiers in Ecology and the Environment&lt;/full-title&gt;&lt;abbr-1&gt;Front Ecol Environ&lt;/abbr-1&gt;&lt;/alt-periodical&gt;&lt;pages&gt;429-436&lt;/pages&gt;&lt;volume&gt;5&lt;/volume&gt;&lt;number&gt;8&lt;/number&gt;&lt;keywords&gt;&lt;keyword&gt;stable-isotopes&lt;/keyword&gt;&lt;keyword&gt;individual specialization&lt;/keyword&gt;&lt;keyword&gt;carbon&lt;/keyword&gt;&lt;keyword&gt;nitrogen&lt;/keyword&gt;&lt;keyword&gt;models&lt;/keyword&gt;&lt;keyword&gt;shifts&lt;/keyword&gt;&lt;keyword&gt;diets&lt;/keyword&gt;&lt;keyword&gt;discrimination&lt;/keyword&gt;&lt;keyword&gt;segregation&lt;/keyword&gt;&lt;keyword&gt;pleistocene&lt;/keyword&gt;&lt;/keywords&gt;&lt;dates&gt;&lt;year&gt;2007&lt;/year&gt;&lt;pub-dates&gt;&lt;date&gt;Oct&lt;/date&gt;&lt;/pub-dates&gt;&lt;/dates&gt;&lt;isbn&gt;1540-9295&lt;/isbn&gt;&lt;accession-num&gt;WOS:000249962100019&lt;/accession-num&gt;&lt;urls&gt;&lt;related-urls&gt;&lt;url&gt;&amp;lt;Go to ISI&amp;gt;://WOS:000249962100019&lt;/url&gt;&lt;/related-urls&gt;&lt;/urls&gt;&lt;electronic-resource-num&gt;10.1890/060150.1&lt;/electronic-resource-num&gt;&lt;language&gt;English&lt;/language&gt;&lt;/record&gt;&lt;/Cite&gt;&lt;/EndNote&gt;</w:instrText>
      </w:r>
      <w:r w:rsidR="00C93E5F" w:rsidRPr="000553F6">
        <w:fldChar w:fldCharType="separate"/>
      </w:r>
      <w:r w:rsidR="00EB304E" w:rsidRPr="000553F6">
        <w:rPr>
          <w:noProof/>
        </w:rPr>
        <w:t>(Newsome et al. 2007)</w:t>
      </w:r>
      <w:r w:rsidR="00C93E5F" w:rsidRPr="000553F6">
        <w:fldChar w:fldCharType="end"/>
      </w:r>
      <w:r w:rsidRPr="000553F6">
        <w:t xml:space="preserve">.  This definition consists of two niche aspects: 1) niche position, measured as the </w:t>
      </w:r>
      <w:proofErr w:type="spellStart"/>
      <w:r w:rsidRPr="000553F6">
        <w:lastRenderedPageBreak/>
        <w:t>centroid</w:t>
      </w:r>
      <w:proofErr w:type="spellEnd"/>
      <w:r w:rsidRPr="000553F6">
        <w:t xml:space="preserve"> of isotope signature distribution, and 2) niche breadth, measured as the multivariate dispersion of isotope signature distribution.  To examine whether predators’ </w:t>
      </w:r>
      <w:proofErr w:type="spellStart"/>
      <w:r w:rsidRPr="000553F6">
        <w:t>trophic</w:t>
      </w:r>
      <w:proofErr w:type="spellEnd"/>
      <w:r w:rsidRPr="000553F6">
        <w:t xml:space="preserve"> niches (position and breadth) differed between farm types and among crop stages, we performed PERMANOVA </w:t>
      </w:r>
      <w:r w:rsidR="00C93E5F" w:rsidRPr="000553F6">
        <w:fldChar w:fldCharType="begin"/>
      </w:r>
      <w:r w:rsidR="00EB304E" w:rsidRPr="000553F6">
        <w:instrText xml:space="preserve"> ADDIN EN.CITE &lt;EndNote&gt;&lt;Cite&gt;&lt;Author&gt;Anderson&lt;/Author&gt;&lt;Year&gt;2001&lt;/Year&gt;&lt;RecNum&gt;778&lt;/RecNum&gt;&lt;DisplayText&gt;(Anderson 2001)&lt;/DisplayText&gt;&lt;record&gt;&lt;rec-number&gt;778&lt;/rec-number&gt;&lt;foreign-keys&gt;&lt;key app="EN" db-id="s2a9tdf5ptxsr1ex5t7x9av4z2zfr0vx0dev" timestamp="1565019701"&gt;778&lt;/key&gt;&lt;/foreign-keys&gt;&lt;ref-type name="Journal Article"&gt;17&lt;/ref-type&gt;&lt;contributors&gt;&lt;authors&gt;&lt;author&gt;Anderson, M. J.&lt;/author&gt;&lt;/authors&gt;&lt;/contributors&gt;&lt;auth-address&gt;Univ Sydney, Marine Ecol Labs A11, Ctr Res Ecol Impacts Coastal Cities, Sydney, NSW 2006, Australia&lt;/auth-address&gt;&lt;titles&gt;&lt;title&gt;A new method for non-parametric multivariate analysis of variance&lt;/title&gt;&lt;secondary-title&gt;Austral Ecology&lt;/secondary-title&gt;&lt;alt-title&gt;Austral Ecol&lt;/alt-title&gt;&lt;/titles&gt;&lt;periodical&gt;&lt;full-title&gt;Austral Ecology&lt;/full-title&gt;&lt;abbr-1&gt;Austral Ecol&lt;/abbr-1&gt;&lt;/periodical&gt;&lt;alt-periodical&gt;&lt;full-title&gt;Austral Ecology&lt;/full-title&gt;&lt;abbr-1&gt;Austral Ecol&lt;/abbr-1&gt;&lt;/alt-periodical&gt;&lt;pages&gt;32-46&lt;/pages&gt;&lt;volume&gt;26&lt;/volume&gt;&lt;number&gt;1&lt;/number&gt;&lt;keywords&gt;&lt;keyword&gt;anova&lt;/keyword&gt;&lt;keyword&gt;distance measure&lt;/keyword&gt;&lt;keyword&gt;experimental design&lt;/keyword&gt;&lt;keyword&gt;linear model&lt;/keyword&gt;&lt;keyword&gt;multifactorial&lt;/keyword&gt;&lt;keyword&gt;multivariate dissimilarity&lt;/keyword&gt;&lt;keyword&gt;partitioning&lt;/keyword&gt;&lt;keyword&gt;permutation tests&lt;/keyword&gt;&lt;keyword&gt;statistics&lt;/keyword&gt;&lt;keyword&gt;urban mangrove forests&lt;/keyword&gt;&lt;keyword&gt;fishers-z-test&lt;/keyword&gt;&lt;keyword&gt;permutation test&lt;/keyword&gt;&lt;keyword&gt;rapid assessment&lt;/keyword&gt;&lt;keyword&gt;spatial scales&lt;/keyword&gt;&lt;keyword&gt;linear-model&lt;/keyword&gt;&lt;keyword&gt;assemblages&lt;/keyword&gt;&lt;keyword&gt;tests&lt;/keyword&gt;&lt;keyword&gt;ecology&lt;/keyword&gt;&lt;keyword&gt;variability&lt;/keyword&gt;&lt;/keywords&gt;&lt;dates&gt;&lt;year&gt;2001&lt;/year&gt;&lt;pub-dates&gt;&lt;date&gt;Feb&lt;/date&gt;&lt;/pub-dates&gt;&lt;/dates&gt;&lt;isbn&gt;1442-9985&lt;/isbn&gt;&lt;accession-num&gt;WOS:000167002000004&lt;/accession-num&gt;&lt;urls&gt;&lt;related-urls&gt;&lt;url&gt;&amp;lt;Go to ISI&amp;gt;://WOS:000167002000004&lt;/url&gt;&lt;/related-urls&gt;&lt;/urls&gt;&lt;electronic-resource-num&gt;DOI 10.1111/j.1442-9993.2001.01070.pp.x&lt;/electronic-resource-num&gt;&lt;language&gt;English&lt;/language&gt;&lt;/record&gt;&lt;/Cite&gt;&lt;/EndNote&gt;</w:instrText>
      </w:r>
      <w:r w:rsidR="00C93E5F" w:rsidRPr="000553F6">
        <w:fldChar w:fldCharType="separate"/>
      </w:r>
      <w:r w:rsidR="00EB304E" w:rsidRPr="000553F6">
        <w:rPr>
          <w:noProof/>
        </w:rPr>
        <w:t>(Anderson 2001)</w:t>
      </w:r>
      <w:r w:rsidR="00C93E5F" w:rsidRPr="000553F6">
        <w:fldChar w:fldCharType="end"/>
      </w:r>
      <w:r w:rsidRPr="000553F6">
        <w:t xml:space="preserve"> with farm type, crop stage, and their interaction as fixed effects.  This statistical technique provides a flexible and robust way to test for multivariate differences in community structure </w:t>
      </w:r>
      <w:r w:rsidR="00C93E5F" w:rsidRPr="000553F6">
        <w:fldChar w:fldCharType="begin">
          <w:fldData xml:space="preserve">PEVuZE5vdGU+PENpdGU+PEF1dGhvcj5BbmRlcnNvbjwvQXV0aG9yPjxZZWFyPjIwMTM8L1llYXI+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</w:fldData>
        </w:fldChar>
      </w:r>
      <w:r w:rsidR="00EB304E" w:rsidRPr="000553F6">
        <w:instrText xml:space="preserve"> ADDIN EN.CITE </w:instrText>
      </w:r>
      <w:r w:rsidR="00C93E5F" w:rsidRPr="000553F6">
        <w:fldChar w:fldCharType="begin">
          <w:fldData xml:space="preserve">PEVuZE5vdGU+PENpdGU+PEF1dGhvcj5BbmRlcnNvbjwvQXV0aG9yPjxZZWFyPjIwMTM8L1llYXI+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</w:fldData>
        </w:fldChar>
      </w:r>
      <w:r w:rsidR="00EB304E" w:rsidRPr="000553F6">
        <w:instrText xml:space="preserve"> ADDIN EN.CITE.DATA </w:instrText>
      </w:r>
      <w:r w:rsidR="00C93E5F" w:rsidRPr="000553F6">
        <w:fldChar w:fldCharType="end"/>
      </w:r>
      <w:r w:rsidR="00C93E5F" w:rsidRPr="000553F6">
        <w:fldChar w:fldCharType="separate"/>
      </w:r>
      <w:r w:rsidR="00EB304E" w:rsidRPr="000553F6">
        <w:rPr>
          <w:noProof/>
        </w:rPr>
        <w:t>(Anderson &amp; Walsh 2013)</w:t>
      </w:r>
      <w:r w:rsidR="00C93E5F" w:rsidRPr="000553F6">
        <w:fldChar w:fldCharType="end"/>
      </w:r>
      <w:r w:rsidRPr="000553F6">
        <w:t>.  A significant PERMANOVA result indicate</w:t>
      </w:r>
      <w:r w:rsidR="0035429F" w:rsidRPr="000553F6">
        <w:t>s</w:t>
      </w:r>
      <w:r w:rsidRPr="000553F6">
        <w:t xml:space="preserve"> that either</w:t>
      </w:r>
      <w:r w:rsidR="0035429F" w:rsidRPr="000553F6">
        <w:t xml:space="preserve"> the</w:t>
      </w:r>
      <w:r w:rsidRPr="000553F6">
        <w:t xml:space="preserve"> </w:t>
      </w:r>
      <w:proofErr w:type="spellStart"/>
      <w:r w:rsidRPr="000553F6">
        <w:t>centroids</w:t>
      </w:r>
      <w:proofErr w:type="spellEnd"/>
      <w:r w:rsidRPr="000553F6">
        <w:t xml:space="preserve"> (niche position) and/or dispersions (niche breadth) are different among groups.  Therefore, in this case</w:t>
      </w:r>
      <w:r w:rsidR="00EC77F1" w:rsidRPr="000553F6">
        <w:t>,</w:t>
      </w:r>
      <w:r w:rsidRPr="000553F6">
        <w:t xml:space="preserve"> PERMDISP </w:t>
      </w:r>
      <w:r w:rsidR="00C93E5F" w:rsidRPr="000553F6">
        <w:fldChar w:fldCharType="begin"/>
      </w:r>
      <w:r w:rsidR="00EB304E" w:rsidRPr="000553F6">
        <w:instrText xml:space="preserve"> ADDIN EN.CITE &lt;EndNote&gt;&lt;Cite&gt;&lt;Author&gt;Anderson&lt;/Author&gt;&lt;Year&gt;2004&lt;/Year&gt;&lt;RecNum&gt;780&lt;/RecNum&gt;&lt;DisplayText&gt;(Anderson 2004)&lt;/DisplayText&gt;&lt;record&gt;&lt;rec-number&gt;780&lt;/rec-number&gt;&lt;foreign-keys&gt;&lt;key app="EN" db-id="s2a9tdf5ptxsr1ex5t7x9av4z2zfr0vx0dev" timestamp="1565020018"&gt;780&lt;/key&gt;&lt;/foreign-keys&gt;&lt;ref-type name="Journal Article"&gt;17&lt;/ref-type&gt;&lt;contributors&gt;&lt;authors&gt;&lt;author&gt;Anderson, M. J.&lt;/author&gt;&lt;/authors&gt;&lt;/contributors&gt;&lt;titles&gt;&lt;title&gt;PERMDISP: a FORTRAN computer program for permutational analysis of multivariate dispersions (for any two-factor ANOVA design) using permutation tests&lt;/title&gt;&lt;secondary-title&gt;Department of Statistics, University of Auckland, New Zealand&lt;/secondary-title&gt;&lt;/titles&gt;&lt;periodical&gt;&lt;full-title&gt;Department of Statistics, University of Auckland, New Zealand&lt;/full-title&gt;&lt;/periodical&gt;&lt;volume&gt;24&lt;/volume&gt;&lt;dates&gt;&lt;year&gt;2004&lt;/year&gt;&lt;/dates&gt;&lt;urls&gt;&lt;/urls&gt;&lt;/record&gt;&lt;/Cite&gt;&lt;/EndNote&gt;</w:instrText>
      </w:r>
      <w:r w:rsidR="00C93E5F" w:rsidRPr="000553F6">
        <w:fldChar w:fldCharType="separate"/>
      </w:r>
      <w:r w:rsidR="00EB304E" w:rsidRPr="000553F6">
        <w:rPr>
          <w:noProof/>
        </w:rPr>
        <w:t>(Anderson 2004)</w:t>
      </w:r>
      <w:r w:rsidR="00C93E5F" w:rsidRPr="000553F6">
        <w:fldChar w:fldCharType="end"/>
      </w:r>
      <w:r w:rsidRPr="000553F6">
        <w:t xml:space="preserve"> was performed to </w:t>
      </w:r>
      <w:ins w:id="218" w:author="." w:date="2020-02-11T21:41:00Z">
        <w:r w:rsidR="00765AA0" w:rsidRPr="000553F6">
          <w:rPr>
            <w:rFonts w:hint="eastAsia"/>
          </w:rPr>
          <w:t xml:space="preserve">specifically </w:t>
        </w:r>
      </w:ins>
      <w:r w:rsidRPr="000553F6">
        <w:t>test for the differences in multivariate dispersions (niche breadth). PERMANOVA and PERMDISP were conducted using the “</w:t>
      </w:r>
      <w:proofErr w:type="spellStart"/>
      <w:r w:rsidRPr="000553F6">
        <w:t>adonis</w:t>
      </w:r>
      <w:proofErr w:type="spellEnd"/>
      <w:r w:rsidRPr="000553F6">
        <w:t>” and “</w:t>
      </w:r>
      <w:proofErr w:type="spellStart"/>
      <w:r w:rsidRPr="000553F6">
        <w:t>betadisper</w:t>
      </w:r>
      <w:proofErr w:type="spellEnd"/>
      <w:r w:rsidRPr="000553F6">
        <w:t xml:space="preserve">” functions, respectively, in the vegan package </w:t>
      </w:r>
      <w:r w:rsidR="00C93E5F" w:rsidRPr="000553F6">
        <w:fldChar w:fldCharType="begin"/>
      </w:r>
      <w:r w:rsidR="00EB304E" w:rsidRPr="000553F6">
        <w:instrText xml:space="preserve"> ADDIN EN.CITE &lt;EndNote&gt;&lt;Cite&gt;&lt;Author&gt;Oksanen&lt;/Author&gt;&lt;Year&gt;2013&lt;/Year&gt;&lt;RecNum&gt;781&lt;/RecNum&gt;&lt;DisplayText&gt;(Oksanen et al. 2013)&lt;/DisplayText&gt;&lt;record&gt;&lt;rec-number&gt;781&lt;/rec-number&gt;&lt;foreign-keys&gt;&lt;key app="EN" db-id="s2a9tdf5ptxsr1ex5t7x9av4z2zfr0vx0dev" timestamp="1565020446"&gt;781&lt;/key&gt;&lt;/foreign-keys&gt;&lt;ref-type name="Journal Article"&gt;17&lt;/ref-type&gt;&lt;contributors&gt;&lt;authors&gt;&lt;author&gt;Oksanen, J.&lt;/author&gt;&lt;author&gt;Blanchet, F.G.&lt;/author&gt;&lt;author&gt;Kindt, R.&lt;/author&gt;&lt;author&gt;Legendre, P.&lt;/author&gt;&lt;author&gt;Minchin, P.R.&lt;/author&gt;&lt;author&gt;O’hara, R.B.&lt;/author&gt;&lt;author&gt;Simpson, G.L.&lt;/author&gt;&lt;author&gt;Solymos, P.&lt;/author&gt;&lt;author&gt;Stevens, M.H.H.&lt;/author&gt;&lt;author&gt;Wagner, H.&lt;/author&gt;&lt;author&gt;Oksanen, M.J.&lt;/author&gt;&lt;/authors&gt;&lt;/contributors&gt;&lt;titles&gt;&lt;title&gt;Package ‘vegan’&lt;/title&gt;&lt;secondary-title&gt;Community ecology package, version 2.9&lt;/secondary-title&gt;&lt;/titles&gt;&lt;periodical&gt;&lt;full-title&gt;Community ecology package, version 2.9&lt;/full-title&gt;&lt;/periodical&gt;&lt;pages&gt;1-295&lt;/pages&gt;&lt;dates&gt;&lt;year&gt;2013&lt;/year&gt;&lt;/dates&gt;&lt;urls&gt;&lt;/urls&gt;&lt;/record&gt;&lt;/Cite&gt;&lt;/EndNote&gt;</w:instrText>
      </w:r>
      <w:r w:rsidR="00C93E5F" w:rsidRPr="000553F6">
        <w:fldChar w:fldCharType="separate"/>
      </w:r>
      <w:r w:rsidR="00EB304E" w:rsidRPr="000553F6">
        <w:rPr>
          <w:noProof/>
        </w:rPr>
        <w:t>(Oksanen et al. 2013)</w:t>
      </w:r>
      <w:r w:rsidR="00C93E5F" w:rsidRPr="000553F6">
        <w:fldChar w:fldCharType="end"/>
      </w:r>
      <w:r w:rsidRPr="000553F6">
        <w:t>.</w:t>
      </w:r>
    </w:p>
    <w:p w:rsidR="00F8629B" w:rsidRPr="000553F6" w:rsidRDefault="00E66682" w:rsidP="00E66682">
      <w:pPr>
        <w:spacing w:line="480" w:lineRule="auto"/>
        <w:ind w:firstLine="480"/>
      </w:pPr>
      <w:r w:rsidRPr="000553F6">
        <w:rPr>
          <w:b/>
          <w:i/>
        </w:rPr>
        <w:t>Predators’ diet composition</w:t>
      </w:r>
      <w:r w:rsidR="002013E9" w:rsidRPr="000553F6">
        <w:rPr>
          <w:rFonts w:hint="eastAsia"/>
          <w:b/>
          <w:i/>
        </w:rPr>
        <w:t xml:space="preserve">   </w:t>
      </w:r>
      <w:r w:rsidRPr="000553F6">
        <w:t xml:space="preserve">We constructed a Bayesian stable isotope mixing model using the </w:t>
      </w:r>
      <w:proofErr w:type="spellStart"/>
      <w:r w:rsidRPr="000553F6">
        <w:t>MixSIAR</w:t>
      </w:r>
      <w:proofErr w:type="spellEnd"/>
      <w:r w:rsidRPr="000553F6">
        <w:t xml:space="preserve"> package </w:t>
      </w:r>
      <w:r w:rsidR="00C93E5F" w:rsidRPr="000553F6">
        <w:fldChar w:fldCharType="begin"/>
      </w:r>
      <w:r w:rsidR="008372FD" w:rsidRPr="000553F6">
        <w:instrText xml:space="preserve"> ADDIN EN.CITE &lt;EndNote&gt;&lt;Cite&gt;&lt;Author&gt;Stock&lt;/Author&gt;&lt;Year&gt;2016&lt;/Year&gt;&lt;RecNum&gt;782&lt;/RecNum&gt;&lt;DisplayText&gt;(Stock &amp;amp; Semmens 2016)&lt;/DisplayText&gt;&lt;record&gt;&lt;rec-number&gt;782&lt;/rec-number&gt;&lt;foreign-keys&gt;&lt;key app="EN" db-id="s2a9tdf5ptxsr1ex5t7x9av4z2zfr0vx0dev" timestamp="1565020532"&gt;782&lt;/key&gt;&lt;/foreign-keys&gt;&lt;ref-type name="Journal Article"&gt;17&lt;/ref-type&gt;&lt;contributors&gt;&lt;authors&gt;&lt;author&gt;Stock, B. C.&lt;/author&gt;&lt;author&gt;Semmens, B. X.&lt;/author&gt;&lt;/authors&gt;&lt;/contributors&gt;&lt;auth-address&gt;Univ Calif San Diego, Scripps Inst Oceanog, La Jolla, CA 92093 USA&lt;/auth-address&gt;&lt;titles&gt;&lt;title&gt;Unifying error structures in commonly used biotracer mixing models&lt;/title&gt;&lt;secondary-title&gt;Ecology&lt;/secondary-title&gt;&lt;alt-title&gt;Ecology&lt;/alt-title&gt;&lt;/titles&gt;&lt;periodical&gt;&lt;full-title&gt;Ecology&lt;/full-title&gt;&lt;abbr-1&gt;Ecology&lt;/abbr-1&gt;&lt;/periodical&gt;&lt;alt-periodical&gt;&lt;full-title&gt;Ecology&lt;/full-title&gt;&lt;abbr-1&gt;Ecology&lt;/abbr-1&gt;&lt;/alt-periodical&gt;&lt;pages&gt;2562-2569&lt;/pages&gt;&lt;volume&gt;97&lt;/volume&gt;&lt;number&gt;10&lt;/number&gt;&lt;keywords&gt;&lt;keyword&gt;bayesian&lt;/keyword&gt;&lt;keyword&gt;biotracers&lt;/keyword&gt;&lt;keyword&gt;fatty acid&lt;/keyword&gt;&lt;keyword&gt;mixing model&lt;/keyword&gt;&lt;keyword&gt;mixsir&lt;/keyword&gt;&lt;keyword&gt;siar&lt;/keyword&gt;&lt;keyword&gt;stable isotope&lt;/keyword&gt;&lt;keyword&gt;stable-isotopes&lt;/keyword&gt;&lt;keyword&gt;uncertainty&lt;/keyword&gt;&lt;keyword&gt;too&lt;/keyword&gt;&lt;/keywords&gt;&lt;dates&gt;&lt;year&gt;2016&lt;/year&gt;&lt;pub-dates&gt;&lt;date&gt;Oct&lt;/date&gt;&lt;/pub-dates&gt;&lt;/dates&gt;&lt;isbn&gt;0012-9658&lt;/isbn&gt;&lt;accession-num&gt;WOS:000386088000005&lt;/accession-num&gt;&lt;urls&gt;&lt;related-urls&gt;&lt;url&gt;&amp;lt;Go to ISI&amp;gt;://WOS:000386088000005&lt;/url&gt;&lt;/related-urls&gt;&lt;/urls&gt;&lt;electronic-resource-num&gt;10.1002/ecy.1517&lt;/electronic-resource-num&gt;&lt;language&gt;English&lt;/language&gt;&lt;/record&gt;&lt;/Cite&gt;&lt;/EndNote&gt;</w:instrText>
      </w:r>
      <w:r w:rsidR="00C93E5F" w:rsidRPr="000553F6">
        <w:fldChar w:fldCharType="separate"/>
      </w:r>
      <w:r w:rsidR="008372FD" w:rsidRPr="000553F6">
        <w:rPr>
          <w:noProof/>
        </w:rPr>
        <w:t>(Stock &amp; Semmens 2016)</w:t>
      </w:r>
      <w:r w:rsidR="00C93E5F" w:rsidRPr="000553F6">
        <w:fldChar w:fldCharType="end"/>
      </w:r>
      <w:r w:rsidRPr="000553F6">
        <w:t xml:space="preserve"> to quantify predators’ diet composition from potential prey sources (i.e., the three prey guilds including rice herbivores, tourist herbivores, and </w:t>
      </w:r>
      <w:proofErr w:type="spellStart"/>
      <w:r w:rsidRPr="000553F6">
        <w:t>detritivores</w:t>
      </w:r>
      <w:proofErr w:type="spellEnd"/>
      <w:r w:rsidRPr="000553F6">
        <w:t xml:space="preserve">).  Given that </w:t>
      </w:r>
      <w:r w:rsidR="0035429F" w:rsidRPr="000553F6">
        <w:t>our</w:t>
      </w:r>
      <w:r w:rsidRPr="000553F6">
        <w:t xml:space="preserve"> prey sources ha</w:t>
      </w:r>
      <w:ins w:id="219" w:author="." w:date="2020-02-14T21:14:00Z">
        <w:r w:rsidR="000F72BC">
          <w:rPr>
            <w:rFonts w:hint="eastAsia"/>
          </w:rPr>
          <w:t>d</w:t>
        </w:r>
      </w:ins>
      <w:del w:id="220" w:author="." w:date="2020-02-14T21:14:00Z">
        <w:r w:rsidR="0035429F" w:rsidRPr="000553F6" w:rsidDel="000F72BC">
          <w:delText>ve</w:delText>
        </w:r>
      </w:del>
      <w:r w:rsidRPr="000553F6">
        <w:t xml:space="preserve"> distinct isotope signatures (Fig. S1), stable isotope mixing models served as a robust tool for estimating the relative contribution of each source to predators</w:t>
      </w:r>
      <w:r w:rsidR="00C31E7E" w:rsidRPr="000553F6">
        <w:t>’</w:t>
      </w:r>
      <w:r w:rsidRPr="000553F6">
        <w:t xml:space="preserve"> diet </w:t>
      </w:r>
      <w:r w:rsidR="00C93E5F" w:rsidRPr="000553F6">
        <w:fldChar w:fldCharType="begin">
          <w:fldData xml:space="preserve">PEVuZE5vdGU+PENpdGU+PEF1dGhvcj5MYXltYW48L0F1dGhvcj48WWVhcj4yMDEyPC9ZZWFyPjxS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</w:fldData>
        </w:fldChar>
      </w:r>
      <w:r w:rsidR="008372FD" w:rsidRPr="000553F6">
        <w:instrText xml:space="preserve"> ADDIN EN.CITE </w:instrText>
      </w:r>
      <w:r w:rsidR="00C93E5F" w:rsidRPr="000553F6">
        <w:fldChar w:fldCharType="begin">
          <w:fldData xml:space="preserve">PEVuZE5vdGU+PENpdGU+PEF1dGhvcj5MYXltYW48L0F1dGhvcj48WWVhcj4yMDEyPC9ZZWFyPjxS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</w:fldData>
        </w:fldChar>
      </w:r>
      <w:r w:rsidR="008372FD" w:rsidRPr="000553F6">
        <w:instrText xml:space="preserve"> ADDIN EN.CITE.DATA </w:instrText>
      </w:r>
      <w:r w:rsidR="00C93E5F" w:rsidRPr="000553F6">
        <w:fldChar w:fldCharType="end"/>
      </w:r>
      <w:r w:rsidR="00C93E5F" w:rsidRPr="000553F6">
        <w:fldChar w:fldCharType="separate"/>
      </w:r>
      <w:r w:rsidR="008372FD" w:rsidRPr="000553F6">
        <w:rPr>
          <w:noProof/>
        </w:rPr>
        <w:t>(Layman et al. 2012)</w:t>
      </w:r>
      <w:r w:rsidR="00C93E5F" w:rsidRPr="000553F6">
        <w:fldChar w:fldCharType="end"/>
      </w:r>
      <w:r w:rsidRPr="000553F6">
        <w:t>.</w:t>
      </w:r>
      <w:ins w:id="221" w:author="." w:date="2020-02-13T22:45:00Z">
        <w:r w:rsidR="00F8629B">
          <w:rPr>
            <w:rFonts w:hint="eastAsia"/>
          </w:rPr>
          <w:t xml:space="preserve"> </w:t>
        </w:r>
      </w:ins>
      <w:ins w:id="222" w:author="." w:date="2020-02-13T22:53:00Z">
        <w:r w:rsidR="00BF2D3F">
          <w:rPr>
            <w:rFonts w:hint="eastAsia"/>
          </w:rPr>
          <w:t xml:space="preserve"> </w:t>
        </w:r>
      </w:ins>
      <w:ins w:id="223" w:author="." w:date="2020-02-13T22:46:00Z">
        <w:r w:rsidR="00F8629B">
          <w:rPr>
            <w:rFonts w:hint="eastAsia"/>
          </w:rPr>
          <w:t>In addition, a</w:t>
        </w:r>
      </w:ins>
      <w:ins w:id="224" w:author="." w:date="2020-02-13T22:45:00Z">
        <w:r w:rsidR="00F8629B">
          <w:t>fter</w:t>
        </w:r>
      </w:ins>
      <w:ins w:id="225" w:author="." w:date="2020-02-13T22:47:00Z">
        <w:r w:rsidR="00F8629B">
          <w:rPr>
            <w:rFonts w:hint="eastAsia"/>
          </w:rPr>
          <w:t xml:space="preserve"> we </w:t>
        </w:r>
      </w:ins>
      <w:ins w:id="226" w:author="." w:date="2020-02-13T22:45:00Z">
        <w:r w:rsidR="00F8629B">
          <w:t>correct</w:t>
        </w:r>
      </w:ins>
      <w:ins w:id="227" w:author="." w:date="2020-02-13T22:46:00Z">
        <w:r w:rsidR="00F8629B">
          <w:rPr>
            <w:rFonts w:hint="eastAsia"/>
          </w:rPr>
          <w:t>ed</w:t>
        </w:r>
      </w:ins>
      <w:ins w:id="228" w:author="." w:date="2020-02-13T22:45:00Z">
        <w:r w:rsidR="00F8629B" w:rsidRPr="00F8629B">
          <w:t xml:space="preserve"> for </w:t>
        </w:r>
        <w:proofErr w:type="spellStart"/>
        <w:r w:rsidR="00F8629B" w:rsidRPr="00F8629B">
          <w:t>trophic</w:t>
        </w:r>
        <w:proofErr w:type="spellEnd"/>
        <w:r w:rsidR="00F8629B" w:rsidRPr="00F8629B">
          <w:t xml:space="preserve"> discrimination</w:t>
        </w:r>
        <w:r w:rsidR="00F8629B">
          <w:t xml:space="preserve"> factors (TDFs), the mean</w:t>
        </w:r>
      </w:ins>
      <w:ins w:id="229" w:author="." w:date="2020-02-13T22:49:00Z">
        <w:r w:rsidR="00F8629B">
          <w:rPr>
            <w:rFonts w:hint="eastAsia"/>
          </w:rPr>
          <w:t xml:space="preserve"> </w:t>
        </w:r>
        <w:r w:rsidR="000F72BC">
          <w:t>isotope signature</w:t>
        </w:r>
      </w:ins>
      <w:ins w:id="230" w:author="." w:date="2020-02-13T22:45:00Z">
        <w:r w:rsidR="00F8629B">
          <w:t xml:space="preserve"> of</w:t>
        </w:r>
        <w:r w:rsidR="00F8629B" w:rsidRPr="00F8629B">
          <w:t xml:space="preserve"> predators</w:t>
        </w:r>
      </w:ins>
      <w:ins w:id="231" w:author="." w:date="2020-02-13T22:47:00Z">
        <w:r w:rsidR="00F8629B">
          <w:rPr>
            <w:rFonts w:hint="eastAsia"/>
          </w:rPr>
          <w:t xml:space="preserve"> </w:t>
        </w:r>
      </w:ins>
      <w:ins w:id="232" w:author="." w:date="2020-02-13T22:48:00Z">
        <w:r w:rsidR="00F8629B">
          <w:rPr>
            <w:rFonts w:hint="eastAsia"/>
          </w:rPr>
          <w:t xml:space="preserve">in the </w:t>
        </w:r>
        <w:r w:rsidR="00F8629B" w:rsidRPr="000553F6">
          <w:t>δ-space</w:t>
        </w:r>
        <w:r w:rsidR="00F8629B">
          <w:rPr>
            <w:rFonts w:hint="eastAsia"/>
          </w:rPr>
          <w:t xml:space="preserve"> </w:t>
        </w:r>
      </w:ins>
      <w:ins w:id="233" w:author="." w:date="2020-02-13T23:03:00Z">
        <w:r w:rsidR="000F72BC">
          <w:rPr>
            <w:rFonts w:hint="eastAsia"/>
          </w:rPr>
          <w:t>f</w:t>
        </w:r>
      </w:ins>
      <w:ins w:id="234" w:author="." w:date="2020-02-14T21:19:00Z">
        <w:r w:rsidR="000F72BC">
          <w:rPr>
            <w:rFonts w:hint="eastAsia"/>
          </w:rPr>
          <w:t>ell</w:t>
        </w:r>
      </w:ins>
      <w:ins w:id="235" w:author="." w:date="2020-02-13T22:45:00Z">
        <w:r w:rsidR="00F8629B" w:rsidRPr="00F8629B">
          <w:t xml:space="preserve"> within the polygon </w:t>
        </w:r>
      </w:ins>
      <w:ins w:id="236" w:author="." w:date="2020-02-13T23:01:00Z">
        <w:r w:rsidR="009B2BB3">
          <w:rPr>
            <w:rFonts w:hint="eastAsia"/>
          </w:rPr>
          <w:t>defined</w:t>
        </w:r>
      </w:ins>
      <w:ins w:id="237" w:author="." w:date="2020-02-13T22:45:00Z">
        <w:r w:rsidR="00F8629B" w:rsidRPr="00F8629B">
          <w:t xml:space="preserve"> by the three</w:t>
        </w:r>
      </w:ins>
      <w:ins w:id="238" w:author="." w:date="2020-02-13T22:48:00Z">
        <w:r w:rsidR="00F8629B">
          <w:rPr>
            <w:rFonts w:hint="eastAsia"/>
          </w:rPr>
          <w:t xml:space="preserve"> prey</w:t>
        </w:r>
      </w:ins>
      <w:ins w:id="239" w:author="." w:date="2020-02-13T22:45:00Z">
        <w:r w:rsidR="00F8629B">
          <w:t xml:space="preserve"> sources,</w:t>
        </w:r>
      </w:ins>
      <w:ins w:id="240" w:author="." w:date="2020-02-13T22:49:00Z">
        <w:r w:rsidR="00F8629B">
          <w:rPr>
            <w:rFonts w:hint="eastAsia"/>
          </w:rPr>
          <w:t xml:space="preserve"> </w:t>
        </w:r>
      </w:ins>
      <w:ins w:id="241" w:author="." w:date="2020-02-13T22:45:00Z">
        <w:r w:rsidR="00F8629B">
          <w:t>justif</w:t>
        </w:r>
      </w:ins>
      <w:ins w:id="242" w:author="." w:date="2020-02-13T22:49:00Z">
        <w:r w:rsidR="00F8629B">
          <w:rPr>
            <w:rFonts w:hint="eastAsia"/>
          </w:rPr>
          <w:t>ying</w:t>
        </w:r>
      </w:ins>
      <w:ins w:id="243" w:author="." w:date="2020-02-13T22:45:00Z">
        <w:r w:rsidR="00F8629B" w:rsidRPr="00F8629B">
          <w:t xml:space="preserve"> the use of mixing model to estimate the proportional contribution of each source</w:t>
        </w:r>
      </w:ins>
      <w:ins w:id="244" w:author="." w:date="2020-02-13T22:49:00Z">
        <w:r w:rsidR="00F8629B">
          <w:rPr>
            <w:rFonts w:hint="eastAsia"/>
          </w:rPr>
          <w:t xml:space="preserve"> to predators</w:t>
        </w:r>
        <w:r w:rsidR="00F8629B">
          <w:t>’</w:t>
        </w:r>
        <w:r w:rsidR="00F8629B">
          <w:rPr>
            <w:rFonts w:hint="eastAsia"/>
          </w:rPr>
          <w:t xml:space="preserve"> di</w:t>
        </w:r>
      </w:ins>
      <w:ins w:id="245" w:author="." w:date="2020-02-13T22:50:00Z">
        <w:r w:rsidR="00F8629B">
          <w:rPr>
            <w:rFonts w:hint="eastAsia"/>
          </w:rPr>
          <w:t>et.</w:t>
        </w:r>
      </w:ins>
      <w:r w:rsidRPr="000553F6">
        <w:t xml:space="preserve">  For the predator data, individual farm and crop stage were treated as fixed effects in the mixing model.  Since predator samples at seedling stage were not enough for diet estimation, the model included predator data only from </w:t>
      </w:r>
      <w:proofErr w:type="spellStart"/>
      <w:r w:rsidRPr="000553F6">
        <w:t>tillering</w:t>
      </w:r>
      <w:proofErr w:type="spellEnd"/>
      <w:r w:rsidRPr="000553F6">
        <w:t xml:space="preserve">, flowering, and ripening stages.  For the prey data, samples across farms and stages were pooled to generate fixed source values.  We incorporated concentration dependencies for </w:t>
      </w:r>
      <w:proofErr w:type="gramStart"/>
      <w:r w:rsidRPr="000553F6">
        <w:t>both carbon</w:t>
      </w:r>
      <w:proofErr w:type="gramEnd"/>
      <w:r w:rsidRPr="000553F6">
        <w:t xml:space="preserve"> and nitrogen, </w:t>
      </w:r>
      <w:r w:rsidRPr="000553F6">
        <w:lastRenderedPageBreak/>
        <w:t xml:space="preserve">as well as residual error and process error to improve model estimates </w:t>
      </w:r>
      <w:r w:rsidR="00C93E5F" w:rsidRPr="000553F6">
        <w:fldChar w:fldCharType="begin">
          <w:fldData xml:space="preserve">PEVuZE5vdGU+PENpdGU+PEF1dGhvcj5QaGlsbGlwczwvQXV0aG9yPjxZZWFyPjIwMDI8L1llYXI+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</w:fldData>
        </w:fldChar>
      </w:r>
      <w:r w:rsidR="008372FD" w:rsidRPr="000553F6">
        <w:instrText xml:space="preserve"> ADDIN EN.CITE </w:instrText>
      </w:r>
      <w:r w:rsidR="00C93E5F" w:rsidRPr="000553F6">
        <w:fldChar w:fldCharType="begin">
          <w:fldData xml:space="preserve">PEVuZE5vdGU+PENpdGU+PEF1dGhvcj5QaGlsbGlwczwvQXV0aG9yPjxZZWFyPjIwMDI8L1llYXI+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</w:fldData>
        </w:fldChar>
      </w:r>
      <w:r w:rsidR="008372FD" w:rsidRPr="000553F6">
        <w:instrText xml:space="preserve"> ADDIN EN.CITE.DATA </w:instrText>
      </w:r>
      <w:r w:rsidR="00C93E5F" w:rsidRPr="000553F6">
        <w:fldChar w:fldCharType="end"/>
      </w:r>
      <w:r w:rsidR="00C93E5F" w:rsidRPr="000553F6">
        <w:fldChar w:fldCharType="separate"/>
      </w:r>
      <w:r w:rsidR="008372FD" w:rsidRPr="000553F6">
        <w:rPr>
          <w:noProof/>
        </w:rPr>
        <w:t>(Phillips &amp; Koch 2002; Stock &amp; Semmens 2016)</w:t>
      </w:r>
      <w:r w:rsidR="00C93E5F" w:rsidRPr="000553F6">
        <w:fldChar w:fldCharType="end"/>
      </w:r>
      <w:r w:rsidRPr="000553F6">
        <w:t xml:space="preserve">.  </w:t>
      </w:r>
      <w:del w:id="246" w:author="." w:date="2020-02-13T22:45:00Z">
        <w:r w:rsidRPr="000553F6" w:rsidDel="00F8629B">
          <w:delText>Trophic discrimination factors (</w:delText>
        </w:r>
      </w:del>
      <w:r w:rsidRPr="000553F6">
        <w:t>TDF</w:t>
      </w:r>
      <w:ins w:id="247" w:author="." w:date="2020-02-13T22:45:00Z">
        <w:r w:rsidR="00F8629B">
          <w:rPr>
            <w:rFonts w:hint="eastAsia"/>
          </w:rPr>
          <w:t>s</w:t>
        </w:r>
      </w:ins>
      <w:del w:id="248" w:author="." w:date="2020-02-13T22:45:00Z">
        <w:r w:rsidRPr="000553F6" w:rsidDel="00F8629B">
          <w:delText>)</w:delText>
        </w:r>
      </w:del>
      <w:r w:rsidRPr="000553F6">
        <w:t xml:space="preserve"> were estimated from the diet-dependent discrimination equation proposed by </w:t>
      </w:r>
      <w:proofErr w:type="spellStart"/>
      <w:r w:rsidRPr="000553F6">
        <w:t>Caut</w:t>
      </w:r>
      <w:proofErr w:type="spellEnd"/>
      <w:r w:rsidRPr="000553F6">
        <w:t xml:space="preserve"> et al. </w:t>
      </w:r>
      <w:r w:rsidR="00C93E5F" w:rsidRPr="000553F6">
        <w:fldChar w:fldCharType="begin"/>
      </w:r>
      <w:r w:rsidR="00D55DE6" w:rsidRPr="000553F6">
        <w:instrText xml:space="preserve"> ADDIN EN.CITE &lt;EndNote&gt;&lt;Cite ExcludeAuth="1"&gt;&lt;Author&gt;Caut&lt;/Author&gt;&lt;Year&gt;2009&lt;/Year&gt;&lt;RecNum&gt;785&lt;/RecNum&gt;&lt;DisplayText&gt;(2009)&lt;/DisplayText&gt;&lt;record&gt;&lt;rec-number&gt;785&lt;/rec-number&gt;&lt;foreign-keys&gt;&lt;key app="EN" db-id="s2a9tdf5ptxsr1ex5t7x9av4z2zfr0vx0dev" timestamp="1565020784"&gt;785&lt;/key&gt;&lt;/foreign-keys&gt;&lt;ref-type name="Journal Article"&gt;17&lt;/ref-type&gt;&lt;contributors&gt;&lt;authors&gt;&lt;author&gt;Caut, S.&lt;/author&gt;&lt;author&gt;Angulo, E.&lt;/author&gt;&lt;author&gt;Courchamp, F.&lt;/author&gt;&lt;/authors&gt;&lt;/contributors&gt;&lt;auth-address&gt;Univ Paris 11, CNRS, Lab Ecol Systemat &amp;amp; Evolut, UMR 8079, F-91405 Orsay, France&lt;/auth-address&gt;&lt;titles&gt;&lt;title&gt;Variation in discrimination factors (Delta N-15 and Delta C-13): the effect of diet isotopic values and applications for diet reconstruction&lt;/title&gt;&lt;secondary-title&gt;Journal of Applied Ecology&lt;/secondary-title&gt;&lt;alt-title&gt;J Appl Ecol&lt;/alt-title&gt;&lt;/titles&gt;&lt;periodical&gt;&lt;full-title&gt;Journal of Applied Ecology&lt;/full-title&gt;&lt;abbr-1&gt;J Appl Ecol&lt;/abbr-1&gt;&lt;/periodical&gt;&lt;alt-periodical&gt;&lt;full-title&gt;Journal of Applied Ecology&lt;/full-title&gt;&lt;abbr-1&gt;J Appl Ecol&lt;/abbr-1&gt;&lt;/alt-periodical&gt;&lt;pages&gt;443-453&lt;/pages&gt;&lt;volume&gt;46&lt;/volume&gt;&lt;number&gt;2&lt;/number&gt;&lt;keywords&gt;&lt;keyword&gt;carbon&lt;/keyword&gt;&lt;keyword&gt;discrimination&lt;/keyword&gt;&lt;keyword&gt;fractionation&lt;/keyword&gt;&lt;keyword&gt;nitrogen&lt;/keyword&gt;&lt;keyword&gt;diet isotopic value&lt;/keyword&gt;&lt;keyword&gt;isotopic model&lt;/keyword&gt;&lt;keyword&gt;multiple stable isotopes&lt;/keyword&gt;&lt;keyword&gt;mixing models&lt;/keyword&gt;&lt;keyword&gt;nitrogen isotopes&lt;/keyword&gt;&lt;keyword&gt;lipid extraction&lt;/keyword&gt;&lt;keyword&gt;seasonal-changes&lt;/keyword&gt;&lt;keyword&gt;pacific salmon&lt;/keyword&gt;&lt;keyword&gt;consumer-diet&lt;/keyword&gt;&lt;keyword&gt;trade-off&lt;/keyword&gt;&lt;keyword&gt;food-web&lt;/keyword&gt;&lt;keyword&gt;carbon&lt;/keyword&gt;&lt;/keywords&gt;&lt;dates&gt;&lt;year&gt;2009&lt;/year&gt;&lt;pub-dates&gt;&lt;date&gt;Apr&lt;/date&gt;&lt;/pub-dates&gt;&lt;/dates&gt;&lt;isbn&gt;0021-8901&lt;/isbn&gt;&lt;accession-num&gt;WOS:000263859700022&lt;/accession-num&gt;&lt;urls&gt;&lt;related-urls&gt;&lt;url&gt;&amp;lt;Go to ISI&amp;gt;://WOS:000263859700022&lt;/url&gt;&lt;/related-urls&gt;&lt;/urls&gt;&lt;electronic-resource-num&gt;10.1111/j.1365-2664.2009.01620.x&lt;/electronic-resource-num&gt;&lt;language&gt;English&lt;/language&gt;&lt;/record&gt;&lt;/Cite&gt;&lt;/EndNote&gt;</w:instrText>
      </w:r>
      <w:r w:rsidR="00C93E5F" w:rsidRPr="000553F6">
        <w:fldChar w:fldCharType="separate"/>
      </w:r>
      <w:r w:rsidR="00D55DE6" w:rsidRPr="000553F6">
        <w:rPr>
          <w:noProof/>
        </w:rPr>
        <w:t>(2009)</w:t>
      </w:r>
      <w:r w:rsidR="00C93E5F" w:rsidRPr="000553F6">
        <w:fldChar w:fldCharType="end"/>
      </w:r>
      <w:r w:rsidRPr="000553F6">
        <w:t xml:space="preserve"> (Table S2).  We ran three Markov Chain Monte Carlo (MCMC) chains, each with 50,000 iterations and a burn-in number of 25,000 (“short” option in </w:t>
      </w:r>
      <w:proofErr w:type="spellStart"/>
      <w:r w:rsidRPr="000553F6">
        <w:t>MixSIAR</w:t>
      </w:r>
      <w:proofErr w:type="spellEnd"/>
      <w:r w:rsidRPr="000553F6">
        <w:t xml:space="preserve">) using a non-informative </w:t>
      </w:r>
      <w:proofErr w:type="spellStart"/>
      <w:r w:rsidRPr="000553F6">
        <w:t>Dirichlet</w:t>
      </w:r>
      <w:proofErr w:type="spellEnd"/>
      <w:r w:rsidRPr="000553F6">
        <w:t xml:space="preserve"> prior.  The model diagnostics (</w:t>
      </w:r>
      <w:proofErr w:type="spellStart"/>
      <w:r w:rsidRPr="000553F6">
        <w:t>Gelman</w:t>
      </w:r>
      <w:proofErr w:type="spellEnd"/>
      <w:r w:rsidRPr="000553F6">
        <w:t xml:space="preserve">-Rubin test and </w:t>
      </w:r>
      <w:proofErr w:type="spellStart"/>
      <w:r w:rsidRPr="000553F6">
        <w:t>Geweke</w:t>
      </w:r>
      <w:proofErr w:type="spellEnd"/>
      <w:r w:rsidRPr="000553F6">
        <w:t xml:space="preserve"> test) were performed to ensure chain convergence. </w:t>
      </w:r>
      <w:r w:rsidR="00182F54" w:rsidRPr="000553F6">
        <w:t xml:space="preserve"> </w:t>
      </w:r>
      <w:ins w:id="249" w:author="." w:date="2020-02-13T22:43:00Z">
        <w:r w:rsidR="00CF246F">
          <w:rPr>
            <w:rFonts w:hint="eastAsia"/>
          </w:rPr>
          <w:t>Bayesian p</w:t>
        </w:r>
      </w:ins>
      <w:del w:id="250" w:author="." w:date="2020-02-13T22:43:00Z">
        <w:r w:rsidRPr="000553F6" w:rsidDel="00CF246F">
          <w:delText>P</w:delText>
        </w:r>
      </w:del>
      <w:r w:rsidRPr="000553F6">
        <w:t>osterior mean</w:t>
      </w:r>
      <w:ins w:id="251" w:author="." w:date="2020-02-13T22:43:00Z">
        <w:r w:rsidR="00CF246F">
          <w:rPr>
            <w:rFonts w:hint="eastAsia"/>
          </w:rPr>
          <w:t xml:space="preserve"> estimates</w:t>
        </w:r>
      </w:ins>
      <w:del w:id="252" w:author="." w:date="2020-02-13T22:43:00Z">
        <w:r w:rsidRPr="000553F6" w:rsidDel="00CF246F">
          <w:delText>s</w:delText>
        </w:r>
      </w:del>
      <w:r w:rsidRPr="000553F6">
        <w:t xml:space="preserve"> of each individual farm-crop stage combination were extracted for further analysis.</w:t>
      </w:r>
    </w:p>
    <w:p w:rsidR="002013E9" w:rsidRPr="000553F6" w:rsidRDefault="00E66682" w:rsidP="002013E9">
      <w:pPr>
        <w:spacing w:line="480" w:lineRule="auto"/>
        <w:ind w:firstLine="480"/>
      </w:pPr>
      <w:r w:rsidRPr="000553F6">
        <w:rPr>
          <w:b/>
          <w:i/>
        </w:rPr>
        <w:t>Effects of farm type and crop stage on rice herbivore consumption</w:t>
      </w:r>
      <w:r w:rsidR="002013E9" w:rsidRPr="000553F6">
        <w:rPr>
          <w:rFonts w:hint="eastAsia"/>
          <w:b/>
          <w:i/>
        </w:rPr>
        <w:t xml:space="preserve">   </w:t>
      </w:r>
      <w:r w:rsidRPr="000553F6">
        <w:t>Since rice herbivores are</w:t>
      </w:r>
      <w:r w:rsidR="007C68D8" w:rsidRPr="000553F6">
        <w:t xml:space="preserve"> a </w:t>
      </w:r>
      <w:r w:rsidRPr="000553F6">
        <w:t xml:space="preserve">primary concern of farmers, we </w:t>
      </w:r>
      <w:ins w:id="253" w:author="." w:date="2020-02-14T21:22:00Z">
        <w:r w:rsidR="000F72BC">
          <w:rPr>
            <w:rFonts w:hint="eastAsia"/>
          </w:rPr>
          <w:t xml:space="preserve">further </w:t>
        </w:r>
      </w:ins>
      <w:r w:rsidRPr="000553F6">
        <w:t xml:space="preserve">examined how farm type and crop stage affect rice herbivore consumption by predators.  </w:t>
      </w:r>
      <w:commentRangeStart w:id="254"/>
      <w:r w:rsidRPr="000553F6">
        <w:t xml:space="preserve">We fit a beta regression model with farm type, crop stage, and their interaction as fixed effects with the </w:t>
      </w:r>
      <w:proofErr w:type="spellStart"/>
      <w:r w:rsidRPr="000553F6">
        <w:t>betareg</w:t>
      </w:r>
      <w:proofErr w:type="spellEnd"/>
      <w:r w:rsidRPr="000553F6">
        <w:t xml:space="preserve"> package </w:t>
      </w:r>
      <w:r w:rsidR="00C93E5F" w:rsidRPr="000553F6">
        <w:fldChar w:fldCharType="begin"/>
      </w:r>
      <w:r w:rsidR="00CB21F0" w:rsidRPr="000553F6">
        <w:instrText xml:space="preserve"> ADDIN EN.CITE &lt;EndNote&gt;&lt;Cite&gt;&lt;Author&gt;Zeileis&lt;/Author&gt;&lt;Year&gt;2018&lt;/Year&gt;&lt;RecNum&gt;786&lt;/RecNum&gt;&lt;DisplayText&gt;(Zeileis et al. 2018)&lt;/DisplayText&gt;&lt;record&gt;&lt;rec-number&gt;786&lt;/rec-number&gt;&lt;foreign-keys&gt;&lt;key app="EN" db-id="s2a9tdf5ptxsr1ex5t7x9av4z2zfr0vx0dev" timestamp="1565021000"&gt;786&lt;/key&gt;&lt;/foreign-keys&gt;&lt;ref-type name="Journal Article"&gt;17&lt;/ref-type&gt;&lt;contributors&gt;&lt;authors&gt;&lt;author&gt;Zeileis, A.&lt;/author&gt;&lt;author&gt;F. Cribari-Neto&lt;/author&gt;&lt;author&gt;B. Gruen&lt;/author&gt;&lt;author&gt;I. Kosmidis&lt;/author&gt;&lt;author&gt;A. B. Simas&lt;/author&gt;&lt;author&gt;A. V. Rocha&lt;/author&gt;&lt;author&gt;M. A. Zeileis&lt;/author&gt;&lt;/authors&gt;&lt;/contributors&gt;&lt;titles&gt;&lt;title&gt;Package ‘betareg’&lt;/title&gt;&lt;/titles&gt;&lt;dates&gt;&lt;year&gt;2018&lt;/year&gt;&lt;/dates&gt;&lt;urls&gt;&lt;/urls&gt;&lt;/record&gt;&lt;/Cite&gt;&lt;/EndNote&gt;</w:instrText>
      </w:r>
      <w:r w:rsidR="00C93E5F" w:rsidRPr="000553F6">
        <w:fldChar w:fldCharType="separate"/>
      </w:r>
      <w:r w:rsidR="00CB21F0" w:rsidRPr="000553F6">
        <w:rPr>
          <w:noProof/>
        </w:rPr>
        <w:t>(Zeileis et al. 2018)</w:t>
      </w:r>
      <w:r w:rsidR="00C93E5F" w:rsidRPr="000553F6">
        <w:fldChar w:fldCharType="end"/>
      </w:r>
      <w:commentRangeEnd w:id="254"/>
      <w:r w:rsidR="0027457D">
        <w:rPr>
          <w:rStyle w:val="a8"/>
          <w:rFonts w:eastAsiaTheme="minorEastAsia" w:cs="Times New Roman"/>
          <w:kern w:val="0"/>
          <w:bdr w:val="nil"/>
          <w:lang w:eastAsia="en-US"/>
        </w:rPr>
        <w:commentReference w:id="254"/>
      </w:r>
      <w:r w:rsidRPr="000553F6">
        <w:t xml:space="preserve">. </w:t>
      </w:r>
      <w:r w:rsidR="003A483E" w:rsidRPr="000553F6">
        <w:t xml:space="preserve"> </w:t>
      </w:r>
      <w:r w:rsidRPr="000553F6">
        <w:t xml:space="preserve">Model parameters were estimated by maximum likelihood. </w:t>
      </w:r>
      <w:r w:rsidR="003A483E" w:rsidRPr="000553F6">
        <w:t xml:space="preserve"> </w:t>
      </w:r>
      <w:r w:rsidRPr="000553F6">
        <w:t xml:space="preserve">A </w:t>
      </w:r>
      <w:proofErr w:type="spellStart"/>
      <w:r w:rsidRPr="000553F6">
        <w:t>scatterplot</w:t>
      </w:r>
      <w:proofErr w:type="spellEnd"/>
      <w:r w:rsidRPr="000553F6">
        <w:t xml:space="preserve"> of standardized residuals against standardized predicted values was used to confirm homogeneity of variance. </w:t>
      </w:r>
      <w:r w:rsidR="003A483E" w:rsidRPr="000553F6">
        <w:t xml:space="preserve"> </w:t>
      </w:r>
      <w:r w:rsidR="00BF0F23" w:rsidRPr="000553F6">
        <w:t>Because the interaction between farm type and crop stage was non-significant, we then analyzed the model with Type II ANOVA using the “</w:t>
      </w:r>
      <w:proofErr w:type="spellStart"/>
      <w:r w:rsidR="00BF0F23" w:rsidRPr="000553F6">
        <w:t>Anova</w:t>
      </w:r>
      <w:proofErr w:type="spellEnd"/>
      <w:r w:rsidR="00BF0F23" w:rsidRPr="000553F6">
        <w:t xml:space="preserve">” function in the car package </w:t>
      </w:r>
      <w:r w:rsidR="00C93E5F" w:rsidRPr="000553F6">
        <w:fldChar w:fldCharType="begin"/>
      </w:r>
      <w:r w:rsidR="00CB21F0" w:rsidRPr="000553F6">
        <w:instrText xml:space="preserve"> ADDIN EN.CITE &lt;EndNote&gt;&lt;Cite&gt;&lt;Author&gt;Fox&lt;/Author&gt;&lt;Year&gt;2018&lt;/Year&gt;&lt;RecNum&gt;787&lt;/RecNum&gt;&lt;DisplayText&gt;(Fox &amp;amp; Weisberg 2018)&lt;/DisplayText&gt;&lt;record&gt;&lt;rec-number&gt;787&lt;/rec-number&gt;&lt;foreign-keys&gt;&lt;key app="EN" db-id="s2a9tdf5ptxsr1ex5t7x9av4z2zfr0vx0dev" timestamp="1565021181"&gt;787&lt;/key&gt;&lt;/foreign-keys&gt;&lt;ref-type name="Book"&gt;6&lt;/ref-type&gt;&lt;contributors&gt;&lt;authors&gt;&lt;author&gt;Fox, J.&lt;/author&gt;&lt;author&gt;S. Weisberg&lt;/author&gt;&lt;/authors&gt;&lt;/contributors&gt;&lt;titles&gt;&lt;title&gt;An R companion to applied regression&lt;/title&gt;&lt;/titles&gt;&lt;dates&gt;&lt;year&gt;2018&lt;/year&gt;&lt;/dates&gt;&lt;publisher&gt;Sage Publications&lt;/publisher&gt;&lt;urls&gt;&lt;/urls&gt;&lt;/record&gt;&lt;/Cite&gt;&lt;/EndNote&gt;</w:instrText>
      </w:r>
      <w:r w:rsidR="00C93E5F" w:rsidRPr="000553F6">
        <w:fldChar w:fldCharType="separate"/>
      </w:r>
      <w:r w:rsidR="00CB21F0" w:rsidRPr="000553F6">
        <w:rPr>
          <w:noProof/>
        </w:rPr>
        <w:t>(Fox &amp; Weisberg 2018)</w:t>
      </w:r>
      <w:r w:rsidR="00C93E5F" w:rsidRPr="000553F6">
        <w:fldChar w:fldCharType="end"/>
      </w:r>
      <w:r w:rsidRPr="000553F6">
        <w:t xml:space="preserve">. </w:t>
      </w:r>
      <w:r w:rsidR="003A483E" w:rsidRPr="000553F6">
        <w:t xml:space="preserve"> </w:t>
      </w:r>
      <w:r w:rsidRPr="000553F6">
        <w:t>Fo</w:t>
      </w:r>
      <w:r w:rsidR="00AD21DC" w:rsidRPr="000553F6">
        <w:t xml:space="preserve">r significant effects (α = 0.05), </w:t>
      </w:r>
      <w:r w:rsidRPr="000553F6">
        <w:t xml:space="preserve">we conducted </w:t>
      </w:r>
      <w:proofErr w:type="spellStart"/>
      <w:r w:rsidRPr="000553F6">
        <w:t>Tukey's</w:t>
      </w:r>
      <w:proofErr w:type="spellEnd"/>
      <w:r w:rsidRPr="000553F6">
        <w:t xml:space="preserve"> post hoc tests for all pair-wise comparisons of rice herbivore consumption using the “</w:t>
      </w:r>
      <w:proofErr w:type="spellStart"/>
      <w:r w:rsidRPr="000553F6">
        <w:t>cld</w:t>
      </w:r>
      <w:proofErr w:type="spellEnd"/>
      <w:r w:rsidRPr="000553F6">
        <w:t xml:space="preserve">” function in the </w:t>
      </w:r>
      <w:proofErr w:type="spellStart"/>
      <w:r w:rsidRPr="000553F6">
        <w:t>emmeans</w:t>
      </w:r>
      <w:proofErr w:type="spellEnd"/>
      <w:r w:rsidRPr="000553F6">
        <w:t xml:space="preserve"> package </w:t>
      </w:r>
      <w:r w:rsidR="00C93E5F" w:rsidRPr="000553F6">
        <w:fldChar w:fldCharType="begin"/>
      </w:r>
      <w:r w:rsidR="00CB21F0" w:rsidRPr="000553F6">
        <w:instrText xml:space="preserve"> ADDIN EN.CITE &lt;EndNote&gt;&lt;Cite&gt;&lt;Author&gt;Lenth&lt;/Author&gt;&lt;Year&gt;2017&lt;/Year&gt;&lt;RecNum&gt;788&lt;/RecNum&gt;&lt;DisplayText&gt;(Lenth, Love &amp;amp; Hervé 2017)&lt;/DisplayText&gt;&lt;record&gt;&lt;rec-number&gt;788&lt;/rec-number&gt;&lt;foreign-keys&gt;&lt;key app="EN" db-id="s2a9tdf5ptxsr1ex5t7x9av4z2zfr0vx0dev" timestamp="1565021300"&gt;788&lt;/key&gt;&lt;/foreign-keys&gt;&lt;ref-type name="Journal Article"&gt;17&lt;/ref-type&gt;&lt;contributors&gt;&lt;authors&gt;&lt;author&gt;Lenth, R.&lt;/author&gt;&lt;author&gt;J. Love&lt;/author&gt;&lt;author&gt;M. Hervé&lt;/author&gt;&lt;/authors&gt;&lt;/contributors&gt;&lt;titles&gt;&lt;title&gt;Package ‘emmeans’&lt;/title&gt;&lt;secondary-title&gt;Underst Stat &lt;/secondary-title&gt;&lt;/titles&gt;&lt;periodical&gt;&lt;full-title&gt;Underst Stat&lt;/full-title&gt;&lt;/periodical&gt;&lt;pages&gt;216-221&lt;/pages&gt;&lt;volume&gt;34&lt;/volume&gt;&lt;dates&gt;&lt;year&gt;2017&lt;/year&gt;&lt;/dates&gt;&lt;urls&gt;&lt;/urls&gt;&lt;/record&gt;&lt;/Cite&gt;&lt;/EndNote&gt;</w:instrText>
      </w:r>
      <w:r w:rsidR="00C93E5F" w:rsidRPr="000553F6">
        <w:fldChar w:fldCharType="separate"/>
      </w:r>
      <w:r w:rsidR="00CB21F0" w:rsidRPr="000553F6">
        <w:rPr>
          <w:noProof/>
        </w:rPr>
        <w:t>(Lenth, Love &amp; Hervé 2017)</w:t>
      </w:r>
      <w:r w:rsidR="00C93E5F" w:rsidRPr="000553F6">
        <w:fldChar w:fldCharType="end"/>
      </w:r>
      <w:r w:rsidRPr="000553F6">
        <w:t xml:space="preserve">. </w:t>
      </w:r>
      <w:r w:rsidR="003A483E" w:rsidRPr="000553F6">
        <w:t xml:space="preserve"> </w:t>
      </w:r>
      <w:r w:rsidRPr="000553F6">
        <w:t xml:space="preserve">An additional beta regression model was fitted to examine the relationships between rice herbivore consumption and relative abundance of rice herbivores in the farms. </w:t>
      </w:r>
      <w:r w:rsidR="0057072C" w:rsidRPr="000553F6">
        <w:t xml:space="preserve"> </w:t>
      </w:r>
      <w:r w:rsidRPr="000553F6">
        <w:t>All analyses were performed in R (R Core Team 2018).</w:t>
      </w:r>
      <w:r w:rsidR="002013E9" w:rsidRPr="000553F6">
        <w:t xml:space="preserve"> </w:t>
      </w:r>
    </w:p>
    <w:p w:rsidR="00C74F6B" w:rsidRPr="008F690E" w:rsidRDefault="00C74F6B" w:rsidP="00F12BD3">
      <w:pPr>
        <w:spacing w:line="480" w:lineRule="auto"/>
        <w:rPr>
          <w:rFonts w:cs="Times New Roman"/>
          <w:b/>
          <w:color w:val="FF0000"/>
        </w:rPr>
      </w:pPr>
    </w:p>
    <w:p w:rsidR="00A16E4F" w:rsidRPr="00540AEC" w:rsidRDefault="00A16E4F" w:rsidP="00F12BD3">
      <w:pPr>
        <w:spacing w:line="480" w:lineRule="auto"/>
        <w:rPr>
          <w:rFonts w:cs="Times New Roman"/>
          <w:b/>
        </w:rPr>
      </w:pPr>
      <w:r w:rsidRPr="00540AEC">
        <w:rPr>
          <w:rFonts w:cs="Times New Roman"/>
          <w:b/>
        </w:rPr>
        <w:t>Results</w:t>
      </w:r>
    </w:p>
    <w:p w:rsidR="00CF4858" w:rsidRPr="00350A43" w:rsidRDefault="00CF4858" w:rsidP="00CF4858">
      <w:pPr>
        <w:pStyle w:val="Normal1"/>
        <w:spacing w:line="480" w:lineRule="auto"/>
        <w:ind w:firstLine="720"/>
        <w:rPr>
          <w:color w:val="auto"/>
        </w:rPr>
      </w:pPr>
      <w:r w:rsidRPr="00540AEC">
        <w:rPr>
          <w:b/>
          <w:i/>
          <w:color w:val="auto"/>
        </w:rPr>
        <w:lastRenderedPageBreak/>
        <w:t xml:space="preserve">Predators’ </w:t>
      </w:r>
      <w:proofErr w:type="spellStart"/>
      <w:r w:rsidRPr="00540AEC">
        <w:rPr>
          <w:b/>
          <w:i/>
          <w:color w:val="auto"/>
        </w:rPr>
        <w:t>trophic</w:t>
      </w:r>
      <w:proofErr w:type="spellEnd"/>
      <w:r w:rsidRPr="00540AEC">
        <w:rPr>
          <w:b/>
          <w:i/>
          <w:color w:val="auto"/>
        </w:rPr>
        <w:t xml:space="preserve"> niches </w:t>
      </w:r>
      <w:r w:rsidR="00F95C3A" w:rsidRPr="00540AEC">
        <w:rPr>
          <w:rFonts w:hint="eastAsia"/>
          <w:b/>
          <w:i/>
          <w:color w:val="auto"/>
        </w:rPr>
        <w:t xml:space="preserve">  </w:t>
      </w:r>
      <w:proofErr w:type="spellStart"/>
      <w:r w:rsidRPr="00540AEC">
        <w:rPr>
          <w:color w:val="auto"/>
        </w:rPr>
        <w:t>Trophic</w:t>
      </w:r>
      <w:proofErr w:type="spellEnd"/>
      <w:r w:rsidRPr="00540AEC">
        <w:rPr>
          <w:color w:val="auto"/>
        </w:rPr>
        <w:t xml:space="preserve"> </w:t>
      </w:r>
      <w:r w:rsidRPr="00540AEC">
        <w:rPr>
          <w:rFonts w:hint="eastAsia"/>
          <w:color w:val="auto"/>
        </w:rPr>
        <w:t>niches</w:t>
      </w:r>
      <w:r w:rsidRPr="00540AEC">
        <w:rPr>
          <w:color w:val="auto"/>
        </w:rPr>
        <w:t xml:space="preserve"> (</w:t>
      </w:r>
      <w:r w:rsidRPr="00540AEC">
        <w:rPr>
          <w:rFonts w:hint="eastAsia"/>
          <w:color w:val="auto"/>
        </w:rPr>
        <w:t xml:space="preserve">consisting of </w:t>
      </w:r>
      <w:r w:rsidRPr="00540AEC">
        <w:rPr>
          <w:color w:val="auto"/>
        </w:rPr>
        <w:t xml:space="preserve">niche position </w:t>
      </w:r>
      <w:r w:rsidRPr="00540AEC">
        <w:rPr>
          <w:rFonts w:hint="eastAsia"/>
          <w:color w:val="auto"/>
        </w:rPr>
        <w:t xml:space="preserve">and niche </w:t>
      </w:r>
      <w:r w:rsidRPr="00540AEC">
        <w:rPr>
          <w:color w:val="auto"/>
        </w:rPr>
        <w:t>breadth) of arthropod generalist predator</w:t>
      </w:r>
      <w:r w:rsidRPr="00540AEC">
        <w:rPr>
          <w:rFonts w:hint="eastAsia"/>
          <w:color w:val="auto"/>
        </w:rPr>
        <w:t>s</w:t>
      </w:r>
      <w:r w:rsidRPr="00540AEC">
        <w:rPr>
          <w:color w:val="auto"/>
        </w:rPr>
        <w:t xml:space="preserve"> varied </w:t>
      </w:r>
      <w:r w:rsidRPr="00540AEC">
        <w:rPr>
          <w:rFonts w:hint="eastAsia"/>
          <w:color w:val="auto"/>
        </w:rPr>
        <w:t>with</w:t>
      </w:r>
      <w:r w:rsidRPr="00540AEC">
        <w:rPr>
          <w:color w:val="auto"/>
        </w:rPr>
        <w:t xml:space="preserve"> farm</w:t>
      </w:r>
      <w:r w:rsidRPr="00540AEC">
        <w:rPr>
          <w:rFonts w:hint="eastAsia"/>
          <w:color w:val="auto"/>
        </w:rPr>
        <w:t xml:space="preserve"> type </w:t>
      </w:r>
      <w:r w:rsidRPr="00540AEC">
        <w:rPr>
          <w:color w:val="auto"/>
        </w:rPr>
        <w:t>(PERMANOVA</w:t>
      </w:r>
      <w:r w:rsidRPr="00540AEC">
        <w:rPr>
          <w:rFonts w:hint="eastAsia"/>
          <w:color w:val="auto"/>
        </w:rPr>
        <w:t xml:space="preserve"> </w:t>
      </w:r>
      <w:r w:rsidRPr="00540AEC">
        <w:rPr>
          <w:i/>
          <w:iCs/>
          <w:color w:val="auto"/>
        </w:rPr>
        <w:t>F</w:t>
      </w:r>
      <w:r w:rsidRPr="00540AEC">
        <w:rPr>
          <w:rFonts w:hint="eastAsia"/>
          <w:color w:val="auto"/>
          <w:vertAlign w:val="subscript"/>
        </w:rPr>
        <w:t>1</w:t>
      </w:r>
      <w:proofErr w:type="gramStart"/>
      <w:r w:rsidRPr="00540AEC">
        <w:rPr>
          <w:color w:val="auto"/>
          <w:vertAlign w:val="subscript"/>
        </w:rPr>
        <w:t>,</w:t>
      </w:r>
      <w:r w:rsidRPr="00540AEC">
        <w:rPr>
          <w:rFonts w:hint="eastAsia"/>
          <w:color w:val="auto"/>
          <w:vertAlign w:val="subscript"/>
        </w:rPr>
        <w:t>97</w:t>
      </w:r>
      <w:proofErr w:type="gramEnd"/>
      <w:r w:rsidRPr="00540AEC">
        <w:rPr>
          <w:color w:val="auto"/>
        </w:rPr>
        <w:t xml:space="preserve"> = </w:t>
      </w:r>
      <w:r w:rsidRPr="00540AEC">
        <w:rPr>
          <w:rFonts w:hint="eastAsia"/>
          <w:color w:val="auto"/>
        </w:rPr>
        <w:t>5.83,</w:t>
      </w:r>
      <w:r w:rsidRPr="00540AEC">
        <w:rPr>
          <w:color w:val="auto"/>
        </w:rPr>
        <w:t xml:space="preserve"> </w:t>
      </w:r>
      <w:r w:rsidRPr="00540AEC">
        <w:rPr>
          <w:rFonts w:hint="eastAsia"/>
          <w:i/>
          <w:iCs/>
          <w:color w:val="auto"/>
        </w:rPr>
        <w:t>P</w:t>
      </w:r>
      <w:r w:rsidRPr="00540AEC">
        <w:rPr>
          <w:color w:val="auto"/>
        </w:rPr>
        <w:t xml:space="preserve"> = 0.00</w:t>
      </w:r>
      <w:r w:rsidRPr="00540AEC">
        <w:rPr>
          <w:rFonts w:hint="eastAsia"/>
          <w:color w:val="auto"/>
        </w:rPr>
        <w:t>8</w:t>
      </w:r>
      <w:r w:rsidRPr="00540AEC">
        <w:rPr>
          <w:color w:val="auto"/>
        </w:rPr>
        <w:t>)</w:t>
      </w:r>
      <w:r w:rsidRPr="00540AEC">
        <w:rPr>
          <w:rFonts w:hint="eastAsia"/>
          <w:color w:val="auto"/>
        </w:rPr>
        <w:t xml:space="preserve"> and </w:t>
      </w:r>
      <w:r w:rsidRPr="00540AEC">
        <w:rPr>
          <w:color w:val="auto"/>
        </w:rPr>
        <w:t>crop stage</w:t>
      </w:r>
      <w:r w:rsidRPr="00540AEC">
        <w:rPr>
          <w:rFonts w:hint="eastAsia"/>
          <w:color w:val="auto"/>
        </w:rPr>
        <w:t xml:space="preserve"> </w:t>
      </w:r>
      <w:r w:rsidRPr="00540AEC">
        <w:rPr>
          <w:color w:val="auto"/>
        </w:rPr>
        <w:t>(PERMANOVA</w:t>
      </w:r>
      <w:r w:rsidRPr="00540AEC">
        <w:rPr>
          <w:i/>
          <w:iCs/>
          <w:color w:val="auto"/>
        </w:rPr>
        <w:t xml:space="preserve"> F</w:t>
      </w:r>
      <w:r w:rsidRPr="00540AEC">
        <w:rPr>
          <w:rFonts w:hint="eastAsia"/>
          <w:color w:val="auto"/>
          <w:vertAlign w:val="subscript"/>
        </w:rPr>
        <w:t>2</w:t>
      </w:r>
      <w:r w:rsidRPr="00540AEC">
        <w:rPr>
          <w:color w:val="auto"/>
          <w:vertAlign w:val="subscript"/>
        </w:rPr>
        <w:t>,</w:t>
      </w:r>
      <w:r w:rsidRPr="00540AEC">
        <w:rPr>
          <w:rFonts w:hint="eastAsia"/>
          <w:color w:val="auto"/>
          <w:vertAlign w:val="subscript"/>
        </w:rPr>
        <w:t>97</w:t>
      </w:r>
      <w:r w:rsidRPr="00540AEC">
        <w:rPr>
          <w:color w:val="auto"/>
        </w:rPr>
        <w:t xml:space="preserve"> = </w:t>
      </w:r>
      <w:r w:rsidRPr="00540AEC">
        <w:rPr>
          <w:rFonts w:hint="eastAsia"/>
          <w:color w:val="auto"/>
        </w:rPr>
        <w:t>15.06,</w:t>
      </w:r>
      <w:r w:rsidRPr="00540AEC">
        <w:rPr>
          <w:color w:val="auto"/>
        </w:rPr>
        <w:t xml:space="preserve"> </w:t>
      </w:r>
      <w:r w:rsidRPr="00540AEC">
        <w:rPr>
          <w:rFonts w:hint="eastAsia"/>
          <w:i/>
          <w:color w:val="auto"/>
        </w:rPr>
        <w:t>P</w:t>
      </w:r>
      <w:r w:rsidRPr="00540AEC">
        <w:rPr>
          <w:color w:val="auto"/>
        </w:rPr>
        <w:t xml:space="preserve"> </w:t>
      </w:r>
      <w:r w:rsidRPr="00540AEC">
        <w:rPr>
          <w:rFonts w:hint="eastAsia"/>
          <w:color w:val="auto"/>
        </w:rPr>
        <w:t>&lt; 0.001</w:t>
      </w:r>
      <w:r w:rsidRPr="00540AEC">
        <w:rPr>
          <w:color w:val="auto"/>
        </w:rPr>
        <w:t xml:space="preserve">) (Fig. </w:t>
      </w:r>
      <w:r w:rsidRPr="00540AEC">
        <w:rPr>
          <w:rFonts w:hint="eastAsia"/>
          <w:color w:val="auto"/>
        </w:rPr>
        <w:t>2</w:t>
      </w:r>
      <w:r w:rsidRPr="00540AEC">
        <w:rPr>
          <w:color w:val="auto"/>
        </w:rPr>
        <w:t>).</w:t>
      </w:r>
      <w:r w:rsidRPr="00540AEC">
        <w:rPr>
          <w:rFonts w:hint="eastAsia"/>
          <w:color w:val="auto"/>
        </w:rPr>
        <w:t xml:space="preserve"> </w:t>
      </w:r>
      <w:r w:rsidR="000344F5" w:rsidRPr="00540AEC">
        <w:rPr>
          <w:color w:val="auto"/>
        </w:rPr>
        <w:t xml:space="preserve"> </w:t>
      </w:r>
      <w:commentRangeStart w:id="255"/>
      <w:ins w:id="256" w:author="." w:date="2020-02-14T21:28:00Z">
        <w:r w:rsidR="00216A4A" w:rsidRPr="00540AEC">
          <w:rPr>
            <w:color w:val="auto"/>
          </w:rPr>
          <w:t xml:space="preserve">Regarding </w:t>
        </w:r>
        <w:proofErr w:type="spellStart"/>
        <w:r w:rsidR="00216A4A" w:rsidRPr="00540AEC">
          <w:rPr>
            <w:color w:val="auto"/>
          </w:rPr>
          <w:t>trophic</w:t>
        </w:r>
        <w:proofErr w:type="spellEnd"/>
        <w:r w:rsidR="00216A4A" w:rsidRPr="00540AEC">
          <w:rPr>
            <w:color w:val="auto"/>
          </w:rPr>
          <w:t xml:space="preserve"> niche position, the </w:t>
        </w:r>
        <w:proofErr w:type="spellStart"/>
        <w:r w:rsidR="00216A4A" w:rsidRPr="00540AEC">
          <w:rPr>
            <w:rFonts w:hint="eastAsia"/>
            <w:color w:val="auto"/>
          </w:rPr>
          <w:t>centroids</w:t>
        </w:r>
        <w:proofErr w:type="spellEnd"/>
        <w:r w:rsidR="00216A4A" w:rsidRPr="00540AEC">
          <w:rPr>
            <w:rFonts w:hint="eastAsia"/>
            <w:color w:val="auto"/>
          </w:rPr>
          <w:t xml:space="preserve"> of predators</w:t>
        </w:r>
        <w:r w:rsidR="00216A4A" w:rsidRPr="00540AEC">
          <w:rPr>
            <w:color w:val="auto"/>
          </w:rPr>
          <w:t>’</w:t>
        </w:r>
        <w:r w:rsidR="00216A4A" w:rsidRPr="00540AEC">
          <w:rPr>
            <w:rFonts w:hint="eastAsia"/>
            <w:color w:val="auto"/>
          </w:rPr>
          <w:t xml:space="preserve"> isotope signatures </w:t>
        </w:r>
        <w:r w:rsidR="00216A4A" w:rsidRPr="00540AEC">
          <w:rPr>
            <w:color w:val="auto"/>
          </w:rPr>
          <w:t>in the δ-space shif</w:t>
        </w:r>
        <w:r w:rsidR="00216A4A" w:rsidRPr="00540AEC">
          <w:rPr>
            <w:rFonts w:hint="eastAsia"/>
            <w:color w:val="auto"/>
          </w:rPr>
          <w:t>ted progressively</w:t>
        </w:r>
        <w:r w:rsidR="00216A4A" w:rsidRPr="00540AEC">
          <w:rPr>
            <w:color w:val="auto"/>
          </w:rPr>
          <w:t xml:space="preserve"> from</w:t>
        </w:r>
        <w:r w:rsidR="00216A4A" w:rsidRPr="00540AEC">
          <w:rPr>
            <w:rFonts w:hint="eastAsia"/>
            <w:color w:val="auto"/>
          </w:rPr>
          <w:t xml:space="preserve"> </w:t>
        </w:r>
        <w:r w:rsidR="00216A4A" w:rsidRPr="00350A43">
          <w:rPr>
            <w:color w:val="auto"/>
          </w:rPr>
          <w:t>upper</w:t>
        </w:r>
        <w:r w:rsidR="00216A4A" w:rsidRPr="00350A43">
          <w:rPr>
            <w:rFonts w:hint="eastAsia"/>
            <w:color w:val="auto"/>
          </w:rPr>
          <w:t>-</w:t>
        </w:r>
        <w:r w:rsidR="00216A4A" w:rsidRPr="00350A43">
          <w:rPr>
            <w:color w:val="auto"/>
          </w:rPr>
          <w:t>right corner</w:t>
        </w:r>
        <w:r w:rsidR="00216A4A" w:rsidRPr="00350A43">
          <w:rPr>
            <w:rFonts w:hint="eastAsia"/>
            <w:color w:val="auto"/>
          </w:rPr>
          <w:t xml:space="preserve"> a</w:t>
        </w:r>
        <w:r w:rsidR="00216A4A" w:rsidRPr="00350A43">
          <w:rPr>
            <w:color w:val="auto"/>
          </w:rPr>
          <w:t xml:space="preserve">t </w:t>
        </w:r>
        <w:proofErr w:type="spellStart"/>
        <w:r w:rsidR="00216A4A" w:rsidRPr="00350A43">
          <w:rPr>
            <w:rFonts w:hint="eastAsia"/>
            <w:color w:val="auto"/>
          </w:rPr>
          <w:t>tillering</w:t>
        </w:r>
        <w:proofErr w:type="spellEnd"/>
        <w:r w:rsidR="00216A4A" w:rsidRPr="00350A43">
          <w:rPr>
            <w:color w:val="auto"/>
          </w:rPr>
          <w:t xml:space="preserve"> stage</w:t>
        </w:r>
        <w:r w:rsidR="00216A4A" w:rsidRPr="00350A43">
          <w:rPr>
            <w:rFonts w:hint="eastAsia"/>
            <w:color w:val="auto"/>
          </w:rPr>
          <w:t xml:space="preserve"> (</w:t>
        </w:r>
        <w:r w:rsidR="00216A4A" w:rsidRPr="00350A43">
          <w:rPr>
            <w:color w:val="auto"/>
          </w:rPr>
          <w:t>higher δ</w:t>
        </w:r>
        <w:r w:rsidR="00216A4A" w:rsidRPr="00350A43">
          <w:rPr>
            <w:color w:val="auto"/>
            <w:vertAlign w:val="superscript"/>
          </w:rPr>
          <w:t>13</w:t>
        </w:r>
        <w:r w:rsidR="00216A4A" w:rsidRPr="00350A43">
          <w:rPr>
            <w:color w:val="auto"/>
          </w:rPr>
          <w:t>C and δ</w:t>
        </w:r>
        <w:r w:rsidR="00216A4A" w:rsidRPr="00350A43">
          <w:rPr>
            <w:color w:val="auto"/>
            <w:vertAlign w:val="superscript"/>
          </w:rPr>
          <w:t>15</w:t>
        </w:r>
        <w:r w:rsidR="00216A4A" w:rsidRPr="00350A43">
          <w:rPr>
            <w:color w:val="auto"/>
          </w:rPr>
          <w:t>N</w:t>
        </w:r>
        <w:r w:rsidR="00216A4A" w:rsidRPr="00350A43">
          <w:rPr>
            <w:rFonts w:hint="eastAsia"/>
            <w:color w:val="auto"/>
          </w:rPr>
          <w:t>)</w:t>
        </w:r>
        <w:r w:rsidR="00216A4A" w:rsidRPr="00350A43">
          <w:rPr>
            <w:color w:val="auto"/>
          </w:rPr>
          <w:t xml:space="preserve"> to lower</w:t>
        </w:r>
        <w:r w:rsidR="00216A4A" w:rsidRPr="00350A43">
          <w:rPr>
            <w:rFonts w:hint="eastAsia"/>
            <w:color w:val="auto"/>
          </w:rPr>
          <w:t>-</w:t>
        </w:r>
        <w:r w:rsidR="00216A4A" w:rsidRPr="00350A43">
          <w:rPr>
            <w:color w:val="auto"/>
          </w:rPr>
          <w:t>left corner</w:t>
        </w:r>
        <w:r w:rsidR="00216A4A" w:rsidRPr="00350A43">
          <w:rPr>
            <w:rFonts w:hint="eastAsia"/>
            <w:color w:val="auto"/>
          </w:rPr>
          <w:t xml:space="preserve"> at ripening stage (lower</w:t>
        </w:r>
        <w:r w:rsidR="00216A4A" w:rsidRPr="00350A43">
          <w:rPr>
            <w:color w:val="auto"/>
          </w:rPr>
          <w:t xml:space="preserve"> δ</w:t>
        </w:r>
        <w:r w:rsidR="00216A4A" w:rsidRPr="00350A43">
          <w:rPr>
            <w:color w:val="auto"/>
            <w:vertAlign w:val="superscript"/>
          </w:rPr>
          <w:t>13</w:t>
        </w:r>
        <w:r w:rsidR="00216A4A" w:rsidRPr="00350A43">
          <w:rPr>
            <w:color w:val="auto"/>
          </w:rPr>
          <w:t>C and δ</w:t>
        </w:r>
        <w:r w:rsidR="00216A4A" w:rsidRPr="00350A43">
          <w:rPr>
            <w:color w:val="auto"/>
            <w:vertAlign w:val="superscript"/>
          </w:rPr>
          <w:t>15</w:t>
        </w:r>
        <w:r w:rsidR="00216A4A" w:rsidRPr="00350A43">
          <w:rPr>
            <w:color w:val="auto"/>
          </w:rPr>
          <w:t>N</w:t>
        </w:r>
        <w:r w:rsidR="00216A4A" w:rsidRPr="00350A43">
          <w:rPr>
            <w:rFonts w:hint="eastAsia"/>
            <w:color w:val="auto"/>
          </w:rPr>
          <w:t>)</w:t>
        </w:r>
        <w:r w:rsidR="00216A4A" w:rsidRPr="00350A43">
          <w:rPr>
            <w:color w:val="auto"/>
          </w:rPr>
          <w:t xml:space="preserve"> </w:t>
        </w:r>
        <w:r w:rsidR="00216A4A" w:rsidRPr="00350A43">
          <w:rPr>
            <w:rFonts w:hint="eastAsia"/>
            <w:color w:val="auto"/>
          </w:rPr>
          <w:t>regardless of</w:t>
        </w:r>
        <w:r w:rsidR="00216A4A" w:rsidRPr="00350A43">
          <w:rPr>
            <w:color w:val="auto"/>
          </w:rPr>
          <w:t xml:space="preserve"> farm</w:t>
        </w:r>
        <w:r w:rsidR="00216A4A" w:rsidRPr="00350A43">
          <w:rPr>
            <w:rFonts w:hint="eastAsia"/>
            <w:color w:val="auto"/>
          </w:rPr>
          <w:t xml:space="preserve"> type </w:t>
        </w:r>
        <w:r w:rsidR="00216A4A" w:rsidRPr="00350A43">
          <w:rPr>
            <w:color w:val="auto"/>
          </w:rPr>
          <w:t xml:space="preserve">(Fig. </w:t>
        </w:r>
        <w:r w:rsidR="00216A4A" w:rsidRPr="00350A43">
          <w:rPr>
            <w:rFonts w:hint="eastAsia"/>
            <w:color w:val="auto"/>
          </w:rPr>
          <w:t>2</w:t>
        </w:r>
        <w:r w:rsidR="00216A4A" w:rsidRPr="00350A43">
          <w:rPr>
            <w:color w:val="auto"/>
          </w:rPr>
          <w:t>)</w:t>
        </w:r>
        <w:r w:rsidR="00216A4A" w:rsidRPr="00350A43">
          <w:rPr>
            <w:rFonts w:hint="eastAsia"/>
            <w:color w:val="auto"/>
          </w:rPr>
          <w:t>.</w:t>
        </w:r>
        <w:r w:rsidR="00216A4A" w:rsidRPr="00350A43">
          <w:rPr>
            <w:color w:val="auto"/>
          </w:rPr>
          <w:t xml:space="preserve">  This temporal </w:t>
        </w:r>
        <w:r w:rsidR="00216A4A" w:rsidRPr="00350A43">
          <w:rPr>
            <w:rFonts w:hint="eastAsia"/>
            <w:color w:val="auto"/>
          </w:rPr>
          <w:t>change</w:t>
        </w:r>
        <w:r w:rsidR="00216A4A" w:rsidRPr="00350A43">
          <w:rPr>
            <w:color w:val="auto"/>
          </w:rPr>
          <w:t xml:space="preserve"> in predators’ </w:t>
        </w:r>
        <w:proofErr w:type="spellStart"/>
        <w:r w:rsidR="00216A4A" w:rsidRPr="00350A43">
          <w:rPr>
            <w:rFonts w:hint="eastAsia"/>
            <w:color w:val="auto"/>
          </w:rPr>
          <w:t>trophic</w:t>
        </w:r>
        <w:proofErr w:type="spellEnd"/>
        <w:r w:rsidR="00216A4A" w:rsidRPr="00350A43">
          <w:rPr>
            <w:color w:val="auto"/>
          </w:rPr>
          <w:t xml:space="preserve"> niche position indicated a </w:t>
        </w:r>
        <w:r w:rsidR="00216A4A" w:rsidRPr="00350A43">
          <w:rPr>
            <w:rFonts w:hint="eastAsia"/>
            <w:color w:val="auto"/>
          </w:rPr>
          <w:t>switch</w:t>
        </w:r>
        <w:r w:rsidR="00216A4A" w:rsidRPr="00350A43">
          <w:rPr>
            <w:color w:val="auto"/>
          </w:rPr>
          <w:t xml:space="preserve"> </w:t>
        </w:r>
        <w:proofErr w:type="gramStart"/>
        <w:r w:rsidR="00216A4A" w:rsidRPr="00350A43">
          <w:rPr>
            <w:color w:val="auto"/>
          </w:rPr>
          <w:t>in  diet</w:t>
        </w:r>
        <w:proofErr w:type="gramEnd"/>
        <w:r w:rsidR="00216A4A" w:rsidRPr="00350A43">
          <w:rPr>
            <w:color w:val="auto"/>
          </w:rPr>
          <w:t xml:space="preserve"> from relatively more </w:t>
        </w:r>
        <w:proofErr w:type="spellStart"/>
        <w:r w:rsidR="00216A4A" w:rsidRPr="00350A43">
          <w:rPr>
            <w:color w:val="auto"/>
          </w:rPr>
          <w:t>detritivores</w:t>
        </w:r>
        <w:proofErr w:type="spellEnd"/>
        <w:r w:rsidR="00216A4A" w:rsidRPr="00350A43">
          <w:rPr>
            <w:color w:val="auto"/>
          </w:rPr>
          <w:t xml:space="preserve">/tourist herbivores to </w:t>
        </w:r>
        <w:r w:rsidR="00216A4A" w:rsidRPr="00350A43">
          <w:rPr>
            <w:rFonts w:hint="eastAsia"/>
            <w:color w:val="auto"/>
          </w:rPr>
          <w:t xml:space="preserve">progressively </w:t>
        </w:r>
        <w:r w:rsidR="00216A4A" w:rsidRPr="00350A43">
          <w:rPr>
            <w:color w:val="auto"/>
          </w:rPr>
          <w:t xml:space="preserve">more rice herbivores. </w:t>
        </w:r>
        <w:proofErr w:type="gramStart"/>
        <w:r w:rsidR="00216A4A" w:rsidRPr="00350A43">
          <w:rPr>
            <w:color w:val="auto"/>
          </w:rPr>
          <w:t>(Fig.</w:t>
        </w:r>
        <w:proofErr w:type="gramEnd"/>
        <w:r w:rsidR="00216A4A" w:rsidRPr="00350A43">
          <w:rPr>
            <w:color w:val="auto"/>
          </w:rPr>
          <w:t xml:space="preserve"> S1)</w:t>
        </w:r>
        <w:commentRangeEnd w:id="255"/>
        <w:r w:rsidR="00216A4A">
          <w:rPr>
            <w:rStyle w:val="a8"/>
            <w:rFonts w:eastAsiaTheme="minorEastAsia" w:cs="Times New Roman"/>
            <w:color w:val="auto"/>
            <w:lang w:eastAsia="en-US"/>
          </w:rPr>
          <w:commentReference w:id="255"/>
        </w:r>
        <w:r w:rsidR="00216A4A" w:rsidRPr="00350A43">
          <w:rPr>
            <w:color w:val="auto"/>
          </w:rPr>
          <w:t>.</w:t>
        </w:r>
        <w:r w:rsidR="00216A4A">
          <w:rPr>
            <w:rFonts w:hint="eastAsia"/>
            <w:color w:val="auto"/>
          </w:rPr>
          <w:t xml:space="preserve">  </w:t>
        </w:r>
      </w:ins>
      <w:r w:rsidRPr="00540AEC">
        <w:rPr>
          <w:color w:val="auto"/>
        </w:rPr>
        <w:t xml:space="preserve">Regarding </w:t>
      </w:r>
      <w:proofErr w:type="spellStart"/>
      <w:r w:rsidRPr="00540AEC">
        <w:rPr>
          <w:color w:val="auto"/>
        </w:rPr>
        <w:t>trophic</w:t>
      </w:r>
      <w:proofErr w:type="spellEnd"/>
      <w:r w:rsidRPr="00540AEC">
        <w:rPr>
          <w:color w:val="auto"/>
        </w:rPr>
        <w:t xml:space="preserve"> niche breadth, PERMDISP</w:t>
      </w:r>
      <w:r w:rsidRPr="00540AEC">
        <w:rPr>
          <w:rFonts w:hint="eastAsia"/>
          <w:color w:val="auto"/>
        </w:rPr>
        <w:t xml:space="preserve"> </w:t>
      </w:r>
      <w:ins w:id="257" w:author="." w:date="2020-02-12T20:50:00Z">
        <w:r w:rsidR="00B64EB1" w:rsidRPr="00540AEC">
          <w:rPr>
            <w:rFonts w:hint="eastAsia"/>
            <w:color w:val="auto"/>
          </w:rPr>
          <w:t xml:space="preserve">further </w:t>
        </w:r>
      </w:ins>
      <w:r w:rsidRPr="00540AEC">
        <w:rPr>
          <w:rFonts w:hint="eastAsia"/>
          <w:color w:val="auto"/>
        </w:rPr>
        <w:t xml:space="preserve">revealed a </w:t>
      </w:r>
      <w:r w:rsidRPr="00540AEC">
        <w:rPr>
          <w:color w:val="auto"/>
        </w:rPr>
        <w:t xml:space="preserve">difference in </w:t>
      </w:r>
      <w:r w:rsidRPr="00540AEC">
        <w:rPr>
          <w:rFonts w:hint="eastAsia"/>
          <w:color w:val="auto"/>
        </w:rPr>
        <w:t xml:space="preserve">multivariate </w:t>
      </w:r>
      <w:r w:rsidRPr="00540AEC">
        <w:rPr>
          <w:color w:val="auto"/>
        </w:rPr>
        <w:t>dispersion</w:t>
      </w:r>
      <w:r w:rsidRPr="00540AEC">
        <w:rPr>
          <w:rFonts w:hint="eastAsia"/>
          <w:color w:val="auto"/>
        </w:rPr>
        <w:t>s</w:t>
      </w:r>
      <w:r w:rsidRPr="00540AEC">
        <w:rPr>
          <w:color w:val="auto"/>
        </w:rPr>
        <w:t xml:space="preserve"> </w:t>
      </w:r>
      <w:r w:rsidRPr="00540AEC">
        <w:rPr>
          <w:rFonts w:hint="eastAsia"/>
          <w:color w:val="auto"/>
        </w:rPr>
        <w:t>between</w:t>
      </w:r>
      <w:r w:rsidRPr="00540AEC">
        <w:rPr>
          <w:color w:val="auto"/>
        </w:rPr>
        <w:t xml:space="preserve"> </w:t>
      </w:r>
      <w:r w:rsidRPr="00540AEC">
        <w:rPr>
          <w:rFonts w:hint="eastAsia"/>
          <w:color w:val="auto"/>
        </w:rPr>
        <w:t>farm types (</w:t>
      </w:r>
      <w:r w:rsidRPr="00540AEC">
        <w:rPr>
          <w:color w:val="auto"/>
        </w:rPr>
        <w:t xml:space="preserve">PERMDISP </w:t>
      </w:r>
      <w:r w:rsidRPr="00540AEC">
        <w:rPr>
          <w:i/>
          <w:color w:val="auto"/>
        </w:rPr>
        <w:t>F</w:t>
      </w:r>
      <w:r w:rsidRPr="00540AEC">
        <w:rPr>
          <w:color w:val="auto"/>
          <w:vertAlign w:val="subscript"/>
        </w:rPr>
        <w:t>1</w:t>
      </w:r>
      <w:proofErr w:type="gramStart"/>
      <w:r w:rsidRPr="00540AEC">
        <w:rPr>
          <w:color w:val="auto"/>
          <w:vertAlign w:val="subscript"/>
        </w:rPr>
        <w:t>,101</w:t>
      </w:r>
      <w:proofErr w:type="gramEnd"/>
      <w:r w:rsidRPr="00540AEC">
        <w:rPr>
          <w:color w:val="auto"/>
        </w:rPr>
        <w:t xml:space="preserve"> = 4.37</w:t>
      </w:r>
      <w:r w:rsidRPr="00540AEC">
        <w:rPr>
          <w:rFonts w:hint="eastAsia"/>
          <w:color w:val="auto"/>
        </w:rPr>
        <w:t>,</w:t>
      </w:r>
      <w:r w:rsidRPr="00540AEC">
        <w:rPr>
          <w:color w:val="auto"/>
        </w:rPr>
        <w:t xml:space="preserve"> </w:t>
      </w:r>
      <w:r w:rsidRPr="00540AEC">
        <w:rPr>
          <w:rFonts w:hint="eastAsia"/>
          <w:i/>
          <w:color w:val="auto"/>
        </w:rPr>
        <w:t>P</w:t>
      </w:r>
      <w:r w:rsidRPr="00540AEC">
        <w:rPr>
          <w:color w:val="auto"/>
        </w:rPr>
        <w:t xml:space="preserve"> = 0.04</w:t>
      </w:r>
      <w:r w:rsidRPr="00540AEC">
        <w:rPr>
          <w:rFonts w:hint="eastAsia"/>
          <w:color w:val="auto"/>
        </w:rPr>
        <w:t xml:space="preserve">) but not among crop stages </w:t>
      </w:r>
      <w:r w:rsidRPr="00540AEC">
        <w:rPr>
          <w:color w:val="auto"/>
        </w:rPr>
        <w:t xml:space="preserve">(PERMDISP </w:t>
      </w:r>
      <w:r w:rsidRPr="00540AEC">
        <w:rPr>
          <w:i/>
          <w:color w:val="auto"/>
        </w:rPr>
        <w:t>F</w:t>
      </w:r>
      <w:r w:rsidRPr="00540AEC">
        <w:rPr>
          <w:color w:val="auto"/>
          <w:vertAlign w:val="subscript"/>
        </w:rPr>
        <w:t>2,100</w:t>
      </w:r>
      <w:r w:rsidRPr="00540AEC">
        <w:rPr>
          <w:color w:val="auto"/>
        </w:rPr>
        <w:t xml:space="preserve"> = 0.01</w:t>
      </w:r>
      <w:r w:rsidRPr="00540AEC">
        <w:rPr>
          <w:rFonts w:hint="eastAsia"/>
          <w:color w:val="auto"/>
        </w:rPr>
        <w:t>,</w:t>
      </w:r>
      <w:r w:rsidRPr="00540AEC">
        <w:rPr>
          <w:color w:val="auto"/>
        </w:rPr>
        <w:t xml:space="preserve"> </w:t>
      </w:r>
      <w:r w:rsidRPr="00540AEC">
        <w:rPr>
          <w:rFonts w:hint="eastAsia"/>
          <w:i/>
          <w:color w:val="auto"/>
        </w:rPr>
        <w:t>P</w:t>
      </w:r>
      <w:r w:rsidRPr="00540AEC">
        <w:rPr>
          <w:color w:val="auto"/>
        </w:rPr>
        <w:t xml:space="preserve"> = 0.994)</w:t>
      </w:r>
      <w:r w:rsidRPr="00540AEC">
        <w:rPr>
          <w:rFonts w:hint="eastAsia"/>
          <w:color w:val="auto"/>
        </w:rPr>
        <w:t xml:space="preserve">. </w:t>
      </w:r>
      <w:r w:rsidR="00403D80" w:rsidRPr="00540AEC">
        <w:rPr>
          <w:color w:val="auto"/>
        </w:rPr>
        <w:t xml:space="preserve"> </w:t>
      </w:r>
      <w:r w:rsidRPr="00540AEC">
        <w:rPr>
          <w:rFonts w:hint="eastAsia"/>
          <w:color w:val="auto"/>
        </w:rPr>
        <w:t>M</w:t>
      </w:r>
      <w:r w:rsidRPr="00540AEC">
        <w:rPr>
          <w:color w:val="auto"/>
        </w:rPr>
        <w:t>ean distance-to-</w:t>
      </w:r>
      <w:proofErr w:type="spellStart"/>
      <w:r w:rsidRPr="00540AEC">
        <w:rPr>
          <w:color w:val="auto"/>
        </w:rPr>
        <w:t>centroid</w:t>
      </w:r>
      <w:ins w:id="258" w:author="." w:date="2020-02-12T20:56:00Z">
        <w:r w:rsidR="00F57F75" w:rsidRPr="00540AEC">
          <w:rPr>
            <w:rFonts w:hint="eastAsia"/>
            <w:color w:val="auto"/>
          </w:rPr>
          <w:t>s</w:t>
        </w:r>
      </w:ins>
      <w:proofErr w:type="spellEnd"/>
      <w:ins w:id="259" w:author="." w:date="2020-02-12T20:54:00Z">
        <w:r w:rsidR="003A672A" w:rsidRPr="00540AEC">
          <w:rPr>
            <w:rFonts w:hint="eastAsia"/>
            <w:color w:val="auto"/>
          </w:rPr>
          <w:t xml:space="preserve"> (</w:t>
        </w:r>
      </w:ins>
      <w:ins w:id="260" w:author="." w:date="2020-02-12T20:55:00Z">
        <w:r w:rsidR="003A672A" w:rsidRPr="00540AEC">
          <w:rPr>
            <w:rFonts w:cs="Times New Roman"/>
            <w:color w:val="auto"/>
          </w:rPr>
          <w:t>±</w:t>
        </w:r>
      </w:ins>
      <w:ins w:id="261" w:author="." w:date="2020-02-12T20:59:00Z">
        <w:r w:rsidR="00F57F75" w:rsidRPr="00540AEC">
          <w:rPr>
            <w:rFonts w:cs="Times New Roman" w:hint="eastAsia"/>
            <w:color w:val="auto"/>
          </w:rPr>
          <w:t xml:space="preserve"> </w:t>
        </w:r>
      </w:ins>
      <w:ins w:id="262" w:author="." w:date="2020-02-12T20:54:00Z">
        <w:r w:rsidR="003A672A" w:rsidRPr="00540AEC">
          <w:rPr>
            <w:rFonts w:hint="eastAsia"/>
            <w:color w:val="auto"/>
          </w:rPr>
          <w:t>SD)</w:t>
        </w:r>
      </w:ins>
      <w:r w:rsidR="003A672A" w:rsidRPr="00540AEC">
        <w:rPr>
          <w:rFonts w:hint="eastAsia"/>
          <w:color w:val="auto"/>
        </w:rPr>
        <w:t xml:space="preserve"> were </w:t>
      </w:r>
      <w:r w:rsidRPr="00540AEC">
        <w:rPr>
          <w:color w:val="auto"/>
        </w:rPr>
        <w:t>2.64</w:t>
      </w:r>
      <w:ins w:id="263" w:author="." w:date="2020-02-12T20:59:00Z">
        <w:r w:rsidR="00F57F75" w:rsidRPr="00540AEC">
          <w:rPr>
            <w:rFonts w:hint="eastAsia"/>
            <w:color w:val="auto"/>
          </w:rPr>
          <w:t xml:space="preserve"> </w:t>
        </w:r>
      </w:ins>
      <w:ins w:id="264" w:author="." w:date="2020-02-12T20:54:00Z">
        <w:r w:rsidR="003A672A" w:rsidRPr="00540AEC">
          <w:rPr>
            <w:rFonts w:cs="Times New Roman"/>
            <w:color w:val="auto"/>
          </w:rPr>
          <w:t>±</w:t>
        </w:r>
      </w:ins>
      <w:ins w:id="265" w:author="." w:date="2020-02-12T20:59:00Z">
        <w:r w:rsidR="00F57F75" w:rsidRPr="00540AEC">
          <w:rPr>
            <w:rFonts w:cs="Times New Roman" w:hint="eastAsia"/>
            <w:color w:val="auto"/>
          </w:rPr>
          <w:t xml:space="preserve"> </w:t>
        </w:r>
      </w:ins>
      <w:ins w:id="266" w:author="." w:date="2020-02-12T20:55:00Z">
        <w:r w:rsidR="003A672A" w:rsidRPr="00540AEC">
          <w:rPr>
            <w:rFonts w:cs="Times New Roman" w:hint="eastAsia"/>
            <w:color w:val="auto"/>
          </w:rPr>
          <w:t>1.38</w:t>
        </w:r>
      </w:ins>
      <w:r w:rsidRPr="00540AEC">
        <w:rPr>
          <w:color w:val="auto"/>
        </w:rPr>
        <w:t>‰ and 2.13</w:t>
      </w:r>
      <w:ins w:id="267" w:author="." w:date="2020-02-12T20:59:00Z">
        <w:r w:rsidR="00F57F75" w:rsidRPr="00540AEC">
          <w:rPr>
            <w:rFonts w:hint="eastAsia"/>
            <w:color w:val="auto"/>
          </w:rPr>
          <w:t xml:space="preserve"> </w:t>
        </w:r>
      </w:ins>
      <w:ins w:id="268" w:author="." w:date="2020-02-12T20:55:00Z">
        <w:r w:rsidR="003A672A" w:rsidRPr="00540AEC">
          <w:rPr>
            <w:rFonts w:cs="Times New Roman"/>
            <w:color w:val="auto"/>
          </w:rPr>
          <w:t>±</w:t>
        </w:r>
      </w:ins>
      <w:ins w:id="269" w:author="." w:date="2020-02-12T20:59:00Z">
        <w:r w:rsidR="00F57F75" w:rsidRPr="00540AEC">
          <w:rPr>
            <w:rFonts w:cs="Times New Roman" w:hint="eastAsia"/>
            <w:color w:val="auto"/>
          </w:rPr>
          <w:t xml:space="preserve"> </w:t>
        </w:r>
      </w:ins>
      <w:ins w:id="270" w:author="." w:date="2020-02-12T20:55:00Z">
        <w:r w:rsidR="003A672A" w:rsidRPr="00540AEC">
          <w:rPr>
            <w:rFonts w:cs="Times New Roman" w:hint="eastAsia"/>
            <w:color w:val="auto"/>
          </w:rPr>
          <w:t>1.05</w:t>
        </w:r>
      </w:ins>
      <w:r w:rsidRPr="00540AEC">
        <w:rPr>
          <w:color w:val="auto"/>
        </w:rPr>
        <w:t xml:space="preserve">‰ </w:t>
      </w:r>
      <w:r w:rsidRPr="00540AEC">
        <w:rPr>
          <w:rFonts w:hint="eastAsia"/>
          <w:color w:val="auto"/>
        </w:rPr>
        <w:t>for</w:t>
      </w:r>
      <w:r w:rsidRPr="00540AEC">
        <w:rPr>
          <w:color w:val="auto"/>
        </w:rPr>
        <w:t xml:space="preserve"> organic and conventional farms, respectively, </w:t>
      </w:r>
      <w:r w:rsidRPr="00540AEC">
        <w:rPr>
          <w:rFonts w:hint="eastAsia"/>
          <w:color w:val="auto"/>
        </w:rPr>
        <w:t xml:space="preserve">suggesting broader </w:t>
      </w:r>
      <w:proofErr w:type="spellStart"/>
      <w:r w:rsidRPr="00540AEC">
        <w:rPr>
          <w:rFonts w:hint="eastAsia"/>
          <w:color w:val="auto"/>
        </w:rPr>
        <w:t>trophic</w:t>
      </w:r>
      <w:proofErr w:type="spellEnd"/>
      <w:r w:rsidRPr="00540AEC">
        <w:rPr>
          <w:rFonts w:hint="eastAsia"/>
          <w:color w:val="auto"/>
        </w:rPr>
        <w:t xml:space="preserve"> niches of predators in organic farms compared with </w:t>
      </w:r>
      <w:ins w:id="271" w:author="." w:date="2020-02-14T21:27:00Z">
        <w:r w:rsidR="00216A4A">
          <w:rPr>
            <w:rFonts w:hint="eastAsia"/>
            <w:color w:val="auto"/>
          </w:rPr>
          <w:t xml:space="preserve">those in </w:t>
        </w:r>
      </w:ins>
      <w:r w:rsidRPr="00540AEC">
        <w:rPr>
          <w:rFonts w:hint="eastAsia"/>
          <w:color w:val="auto"/>
        </w:rPr>
        <w:t xml:space="preserve">conventional </w:t>
      </w:r>
      <w:r w:rsidRPr="00540AEC">
        <w:rPr>
          <w:color w:val="auto"/>
        </w:rPr>
        <w:t>farms (</w:t>
      </w:r>
      <w:ins w:id="272" w:author="." w:date="2020-02-12T20:55:00Z">
        <w:r w:rsidR="003A672A" w:rsidRPr="00540AEC">
          <w:rPr>
            <w:color w:val="auto"/>
          </w:rPr>
          <w:t xml:space="preserve">Welch two sample </w:t>
        </w:r>
        <w:r w:rsidR="003A672A" w:rsidRPr="00540AEC">
          <w:rPr>
            <w:i/>
            <w:color w:val="auto"/>
          </w:rPr>
          <w:t>t</w:t>
        </w:r>
        <w:r w:rsidR="003A672A" w:rsidRPr="00540AEC">
          <w:rPr>
            <w:color w:val="auto"/>
          </w:rPr>
          <w:t xml:space="preserve">-test, </w:t>
        </w:r>
        <w:r w:rsidR="003A672A" w:rsidRPr="00540AEC">
          <w:rPr>
            <w:i/>
            <w:color w:val="auto"/>
          </w:rPr>
          <w:t>t</w:t>
        </w:r>
        <w:r w:rsidR="003A672A" w:rsidRPr="00540AEC">
          <w:rPr>
            <w:i/>
            <w:color w:val="auto"/>
            <w:vertAlign w:val="subscript"/>
          </w:rPr>
          <w:t>95</w:t>
        </w:r>
        <w:r w:rsidR="003A672A" w:rsidRPr="00540AEC">
          <w:rPr>
            <w:i/>
            <w:color w:val="auto"/>
          </w:rPr>
          <w:t xml:space="preserve"> </w:t>
        </w:r>
        <w:r w:rsidR="003A672A" w:rsidRPr="00540AEC">
          <w:rPr>
            <w:color w:val="auto"/>
          </w:rPr>
          <w:t xml:space="preserve">= 2.10, </w:t>
        </w:r>
        <w:r w:rsidR="003A672A" w:rsidRPr="00540AEC">
          <w:rPr>
            <w:i/>
            <w:color w:val="auto"/>
          </w:rPr>
          <w:t>P</w:t>
        </w:r>
        <w:r w:rsidR="003A672A" w:rsidRPr="00540AEC">
          <w:rPr>
            <w:color w:val="auto"/>
          </w:rPr>
          <w:t xml:space="preserve"> = 0.04</w:t>
        </w:r>
      </w:ins>
      <w:r w:rsidR="003A672A" w:rsidRPr="00540AEC">
        <w:rPr>
          <w:rFonts w:hint="eastAsia"/>
          <w:color w:val="auto"/>
        </w:rPr>
        <w:t xml:space="preserve">; </w:t>
      </w:r>
      <w:r w:rsidRPr="00540AEC">
        <w:rPr>
          <w:color w:val="auto"/>
        </w:rPr>
        <w:t>Fig. 2)</w:t>
      </w:r>
      <w:r w:rsidRPr="00540AEC">
        <w:rPr>
          <w:rFonts w:hint="eastAsia"/>
          <w:color w:val="auto"/>
        </w:rPr>
        <w:t xml:space="preserve">. </w:t>
      </w:r>
      <w:r w:rsidR="00403D80" w:rsidRPr="00540AEC">
        <w:rPr>
          <w:color w:val="auto"/>
        </w:rPr>
        <w:t xml:space="preserve"> </w:t>
      </w:r>
      <w:del w:id="273" w:author="." w:date="2020-02-14T21:28:00Z">
        <w:r w:rsidRPr="00540AEC" w:rsidDel="00216A4A">
          <w:rPr>
            <w:color w:val="auto"/>
          </w:rPr>
          <w:delText xml:space="preserve">Regarding trophic niche position, the </w:delText>
        </w:r>
        <w:r w:rsidRPr="00540AEC" w:rsidDel="00216A4A">
          <w:rPr>
            <w:rFonts w:hint="eastAsia"/>
            <w:color w:val="auto"/>
          </w:rPr>
          <w:delText>centroids of predators</w:delText>
        </w:r>
        <w:r w:rsidRPr="00540AEC" w:rsidDel="00216A4A">
          <w:rPr>
            <w:color w:val="auto"/>
          </w:rPr>
          <w:delText>’</w:delText>
        </w:r>
        <w:r w:rsidRPr="00540AEC" w:rsidDel="00216A4A">
          <w:rPr>
            <w:rFonts w:hint="eastAsia"/>
            <w:color w:val="auto"/>
          </w:rPr>
          <w:delText xml:space="preserve"> isotope signatures </w:delText>
        </w:r>
        <w:r w:rsidRPr="00540AEC" w:rsidDel="00216A4A">
          <w:rPr>
            <w:color w:val="auto"/>
          </w:rPr>
          <w:delText>in the δ-space shif</w:delText>
        </w:r>
        <w:r w:rsidRPr="00540AEC" w:rsidDel="00216A4A">
          <w:rPr>
            <w:rFonts w:hint="eastAsia"/>
            <w:color w:val="auto"/>
          </w:rPr>
          <w:delText>ted progressively</w:delText>
        </w:r>
        <w:r w:rsidRPr="00540AEC" w:rsidDel="00216A4A">
          <w:rPr>
            <w:color w:val="auto"/>
          </w:rPr>
          <w:delText xml:space="preserve"> from</w:delText>
        </w:r>
        <w:r w:rsidRPr="00540AEC" w:rsidDel="00216A4A">
          <w:rPr>
            <w:rFonts w:hint="eastAsia"/>
            <w:color w:val="auto"/>
          </w:rPr>
          <w:delText xml:space="preserve"> </w:delText>
        </w:r>
        <w:r w:rsidRPr="00350A43" w:rsidDel="00216A4A">
          <w:rPr>
            <w:color w:val="auto"/>
          </w:rPr>
          <w:delText>upper</w:delText>
        </w:r>
        <w:r w:rsidRPr="00350A43" w:rsidDel="00216A4A">
          <w:rPr>
            <w:rFonts w:hint="eastAsia"/>
            <w:color w:val="auto"/>
          </w:rPr>
          <w:delText>-</w:delText>
        </w:r>
        <w:r w:rsidRPr="00350A43" w:rsidDel="00216A4A">
          <w:rPr>
            <w:color w:val="auto"/>
          </w:rPr>
          <w:delText>right corner</w:delText>
        </w:r>
        <w:r w:rsidRPr="00350A43" w:rsidDel="00216A4A">
          <w:rPr>
            <w:rFonts w:hint="eastAsia"/>
            <w:color w:val="auto"/>
          </w:rPr>
          <w:delText xml:space="preserve"> a</w:delText>
        </w:r>
        <w:r w:rsidRPr="00350A43" w:rsidDel="00216A4A">
          <w:rPr>
            <w:color w:val="auto"/>
          </w:rPr>
          <w:delText xml:space="preserve">t </w:delText>
        </w:r>
        <w:r w:rsidRPr="00350A43" w:rsidDel="00216A4A">
          <w:rPr>
            <w:rFonts w:hint="eastAsia"/>
            <w:color w:val="auto"/>
          </w:rPr>
          <w:delText>tillering</w:delText>
        </w:r>
        <w:r w:rsidRPr="00350A43" w:rsidDel="00216A4A">
          <w:rPr>
            <w:color w:val="auto"/>
          </w:rPr>
          <w:delText xml:space="preserve"> stage</w:delText>
        </w:r>
        <w:r w:rsidRPr="00350A43" w:rsidDel="00216A4A">
          <w:rPr>
            <w:rFonts w:hint="eastAsia"/>
            <w:color w:val="auto"/>
          </w:rPr>
          <w:delText xml:space="preserve"> (</w:delText>
        </w:r>
        <w:r w:rsidRPr="00350A43" w:rsidDel="00216A4A">
          <w:rPr>
            <w:color w:val="auto"/>
          </w:rPr>
          <w:delText>higher δ</w:delText>
        </w:r>
        <w:r w:rsidRPr="00350A43" w:rsidDel="00216A4A">
          <w:rPr>
            <w:color w:val="auto"/>
            <w:vertAlign w:val="superscript"/>
          </w:rPr>
          <w:delText>13</w:delText>
        </w:r>
        <w:r w:rsidRPr="00350A43" w:rsidDel="00216A4A">
          <w:rPr>
            <w:color w:val="auto"/>
          </w:rPr>
          <w:delText>C and δ</w:delText>
        </w:r>
        <w:r w:rsidRPr="00350A43" w:rsidDel="00216A4A">
          <w:rPr>
            <w:color w:val="auto"/>
            <w:vertAlign w:val="superscript"/>
          </w:rPr>
          <w:delText>15</w:delText>
        </w:r>
        <w:r w:rsidRPr="00350A43" w:rsidDel="00216A4A">
          <w:rPr>
            <w:color w:val="auto"/>
          </w:rPr>
          <w:delText>N</w:delText>
        </w:r>
        <w:r w:rsidRPr="00350A43" w:rsidDel="00216A4A">
          <w:rPr>
            <w:rFonts w:hint="eastAsia"/>
            <w:color w:val="auto"/>
          </w:rPr>
          <w:delText>)</w:delText>
        </w:r>
        <w:r w:rsidRPr="00350A43" w:rsidDel="00216A4A">
          <w:rPr>
            <w:color w:val="auto"/>
          </w:rPr>
          <w:delText xml:space="preserve"> to lower</w:delText>
        </w:r>
        <w:r w:rsidRPr="00350A43" w:rsidDel="00216A4A">
          <w:rPr>
            <w:rFonts w:hint="eastAsia"/>
            <w:color w:val="auto"/>
          </w:rPr>
          <w:delText>-</w:delText>
        </w:r>
        <w:r w:rsidRPr="00350A43" w:rsidDel="00216A4A">
          <w:rPr>
            <w:color w:val="auto"/>
          </w:rPr>
          <w:delText>left corner</w:delText>
        </w:r>
        <w:r w:rsidRPr="00350A43" w:rsidDel="00216A4A">
          <w:rPr>
            <w:rFonts w:hint="eastAsia"/>
            <w:color w:val="auto"/>
          </w:rPr>
          <w:delText xml:space="preserve"> at ripening stage (lower</w:delText>
        </w:r>
        <w:r w:rsidRPr="00350A43" w:rsidDel="00216A4A">
          <w:rPr>
            <w:color w:val="auto"/>
          </w:rPr>
          <w:delText xml:space="preserve"> δ</w:delText>
        </w:r>
        <w:r w:rsidRPr="00350A43" w:rsidDel="00216A4A">
          <w:rPr>
            <w:color w:val="auto"/>
            <w:vertAlign w:val="superscript"/>
          </w:rPr>
          <w:delText>13</w:delText>
        </w:r>
        <w:r w:rsidRPr="00350A43" w:rsidDel="00216A4A">
          <w:rPr>
            <w:color w:val="auto"/>
          </w:rPr>
          <w:delText>C and δ</w:delText>
        </w:r>
        <w:r w:rsidRPr="00350A43" w:rsidDel="00216A4A">
          <w:rPr>
            <w:color w:val="auto"/>
            <w:vertAlign w:val="superscript"/>
          </w:rPr>
          <w:delText>15</w:delText>
        </w:r>
        <w:r w:rsidRPr="00350A43" w:rsidDel="00216A4A">
          <w:rPr>
            <w:color w:val="auto"/>
          </w:rPr>
          <w:delText>N</w:delText>
        </w:r>
        <w:r w:rsidRPr="00350A43" w:rsidDel="00216A4A">
          <w:rPr>
            <w:rFonts w:hint="eastAsia"/>
            <w:color w:val="auto"/>
          </w:rPr>
          <w:delText>)</w:delText>
        </w:r>
        <w:r w:rsidRPr="00350A43" w:rsidDel="00216A4A">
          <w:rPr>
            <w:color w:val="auto"/>
          </w:rPr>
          <w:delText xml:space="preserve"> </w:delText>
        </w:r>
        <w:r w:rsidRPr="00350A43" w:rsidDel="00216A4A">
          <w:rPr>
            <w:rFonts w:hint="eastAsia"/>
            <w:color w:val="auto"/>
          </w:rPr>
          <w:delText>regardless of</w:delText>
        </w:r>
        <w:r w:rsidRPr="00350A43" w:rsidDel="00216A4A">
          <w:rPr>
            <w:color w:val="auto"/>
          </w:rPr>
          <w:delText xml:space="preserve"> farm</w:delText>
        </w:r>
        <w:r w:rsidRPr="00350A43" w:rsidDel="00216A4A">
          <w:rPr>
            <w:rFonts w:hint="eastAsia"/>
            <w:color w:val="auto"/>
          </w:rPr>
          <w:delText xml:space="preserve"> type </w:delText>
        </w:r>
        <w:r w:rsidRPr="00350A43" w:rsidDel="00216A4A">
          <w:rPr>
            <w:color w:val="auto"/>
          </w:rPr>
          <w:delText xml:space="preserve">(Fig. </w:delText>
        </w:r>
        <w:r w:rsidRPr="00350A43" w:rsidDel="00216A4A">
          <w:rPr>
            <w:rFonts w:hint="eastAsia"/>
            <w:color w:val="auto"/>
          </w:rPr>
          <w:delText>2</w:delText>
        </w:r>
        <w:r w:rsidRPr="00350A43" w:rsidDel="00216A4A">
          <w:rPr>
            <w:color w:val="auto"/>
          </w:rPr>
          <w:delText>)</w:delText>
        </w:r>
        <w:r w:rsidRPr="00350A43" w:rsidDel="00216A4A">
          <w:rPr>
            <w:rFonts w:hint="eastAsia"/>
            <w:color w:val="auto"/>
          </w:rPr>
          <w:delText>.</w:delText>
        </w:r>
        <w:r w:rsidRPr="00350A43" w:rsidDel="00216A4A">
          <w:rPr>
            <w:color w:val="auto"/>
          </w:rPr>
          <w:delText xml:space="preserve"> </w:delText>
        </w:r>
        <w:r w:rsidR="00403D80" w:rsidRPr="00350A43" w:rsidDel="00216A4A">
          <w:rPr>
            <w:color w:val="auto"/>
          </w:rPr>
          <w:delText xml:space="preserve"> </w:delText>
        </w:r>
        <w:r w:rsidRPr="00350A43" w:rsidDel="00216A4A">
          <w:rPr>
            <w:color w:val="auto"/>
          </w:rPr>
          <w:delText xml:space="preserve">This temporal </w:delText>
        </w:r>
        <w:r w:rsidRPr="00350A43" w:rsidDel="00216A4A">
          <w:rPr>
            <w:rFonts w:hint="eastAsia"/>
            <w:color w:val="auto"/>
          </w:rPr>
          <w:delText>change</w:delText>
        </w:r>
        <w:r w:rsidRPr="00350A43" w:rsidDel="00216A4A">
          <w:rPr>
            <w:color w:val="auto"/>
          </w:rPr>
          <w:delText xml:space="preserve"> in predators’ </w:delText>
        </w:r>
        <w:r w:rsidRPr="00350A43" w:rsidDel="00216A4A">
          <w:rPr>
            <w:rFonts w:hint="eastAsia"/>
            <w:color w:val="auto"/>
          </w:rPr>
          <w:delText>trophic</w:delText>
        </w:r>
        <w:r w:rsidRPr="00350A43" w:rsidDel="00216A4A">
          <w:rPr>
            <w:color w:val="auto"/>
          </w:rPr>
          <w:delText xml:space="preserve"> niche position indicated a </w:delText>
        </w:r>
        <w:r w:rsidRPr="00350A43" w:rsidDel="00216A4A">
          <w:rPr>
            <w:rFonts w:hint="eastAsia"/>
            <w:color w:val="auto"/>
          </w:rPr>
          <w:delText>switch</w:delText>
        </w:r>
        <w:r w:rsidRPr="00350A43" w:rsidDel="00216A4A">
          <w:rPr>
            <w:color w:val="auto"/>
          </w:rPr>
          <w:delText xml:space="preserve"> in </w:delText>
        </w:r>
      </w:del>
      <w:del w:id="274" w:author="." w:date="2020-02-12T21:03:00Z">
        <w:r w:rsidRPr="00350A43" w:rsidDel="00E433EF">
          <w:rPr>
            <w:color w:val="auto"/>
          </w:rPr>
          <w:delText>prey</w:delText>
        </w:r>
        <w:r w:rsidRPr="00350A43" w:rsidDel="00E433EF">
          <w:rPr>
            <w:rFonts w:hint="eastAsia"/>
            <w:color w:val="auto"/>
          </w:rPr>
          <w:delText xml:space="preserve"> items</w:delText>
        </w:r>
      </w:del>
      <w:del w:id="275" w:author="." w:date="2020-02-14T21:28:00Z">
        <w:r w:rsidRPr="00350A43" w:rsidDel="00216A4A">
          <w:rPr>
            <w:color w:val="auto"/>
          </w:rPr>
          <w:delText xml:space="preserve"> (Fig. S1).</w:delText>
        </w:r>
      </w:del>
    </w:p>
    <w:p w:rsidR="00CF4858" w:rsidRPr="00350A43" w:rsidRDefault="00CF4858" w:rsidP="00CF4858">
      <w:pPr>
        <w:spacing w:line="480" w:lineRule="auto"/>
        <w:ind w:firstLine="480"/>
      </w:pPr>
      <w:r w:rsidRPr="00350A43">
        <w:rPr>
          <w:b/>
          <w:i/>
        </w:rPr>
        <w:t xml:space="preserve">Predators’ diet composition </w:t>
      </w:r>
      <w:r w:rsidRPr="00350A43">
        <w:rPr>
          <w:rFonts w:hint="eastAsia"/>
          <w:b/>
          <w:i/>
        </w:rPr>
        <w:t xml:space="preserve">  </w:t>
      </w:r>
      <w:r w:rsidRPr="00350A43">
        <w:t>A further analysis using Bayesian stable isotope mixing model revealed dietary shifts of predators over crop stage</w:t>
      </w:r>
      <w:r w:rsidRPr="00350A43">
        <w:rPr>
          <w:rFonts w:hint="eastAsia"/>
        </w:rPr>
        <w:t>.</w:t>
      </w:r>
      <w:r w:rsidRPr="00350A43">
        <w:t xml:space="preserve"> </w:t>
      </w:r>
      <w:r w:rsidR="00403D80" w:rsidRPr="00350A43">
        <w:t xml:space="preserve"> </w:t>
      </w:r>
      <w:r w:rsidRPr="00350A43">
        <w:rPr>
          <w:rFonts w:hint="eastAsia"/>
        </w:rPr>
        <w:t xml:space="preserve">Overall, </w:t>
      </w:r>
      <w:r w:rsidRPr="00350A43">
        <w:t xml:space="preserve">predators in both organic and conventional farms consumed </w:t>
      </w:r>
      <w:r w:rsidRPr="00350A43">
        <w:rPr>
          <w:rFonts w:hint="eastAsia"/>
        </w:rPr>
        <w:t xml:space="preserve">proportionally </w:t>
      </w:r>
      <w:r w:rsidRPr="00350A43">
        <w:t xml:space="preserve">more </w:t>
      </w:r>
      <w:r w:rsidRPr="00350A43">
        <w:rPr>
          <w:rFonts w:hint="eastAsia"/>
        </w:rPr>
        <w:t xml:space="preserve">rice </w:t>
      </w:r>
      <w:r w:rsidRPr="00350A43">
        <w:t>herbivores</w:t>
      </w:r>
      <w:del w:id="276" w:author="." w:date="2020-02-12T21:08:00Z">
        <w:r w:rsidRPr="00350A43" w:rsidDel="00350A43">
          <w:delText>,</w:delText>
        </w:r>
      </w:del>
      <w:r w:rsidRPr="00350A43">
        <w:t xml:space="preserve"> but</w:t>
      </w:r>
      <w:r w:rsidRPr="00350A43">
        <w:rPr>
          <w:rFonts w:hint="eastAsia"/>
        </w:rPr>
        <w:t xml:space="preserve"> </w:t>
      </w:r>
      <w:r w:rsidRPr="00350A43">
        <w:t xml:space="preserve">fewer </w:t>
      </w:r>
      <w:r w:rsidRPr="00350A43">
        <w:rPr>
          <w:rFonts w:hint="eastAsia"/>
        </w:rPr>
        <w:t xml:space="preserve">tourist herbivores and </w:t>
      </w:r>
      <w:proofErr w:type="spellStart"/>
      <w:r w:rsidRPr="00350A43">
        <w:rPr>
          <w:rFonts w:hint="eastAsia"/>
        </w:rPr>
        <w:t>detritivores</w:t>
      </w:r>
      <w:proofErr w:type="spellEnd"/>
      <w:del w:id="277" w:author="." w:date="2020-02-12T21:07:00Z">
        <w:r w:rsidRPr="00350A43" w:rsidDel="00350A43">
          <w:delText>,</w:delText>
        </w:r>
      </w:del>
      <w:r w:rsidRPr="00350A43">
        <w:rPr>
          <w:rFonts w:hint="eastAsia"/>
        </w:rPr>
        <w:t xml:space="preserve"> </w:t>
      </w:r>
      <w:r w:rsidRPr="00350A43">
        <w:t xml:space="preserve">over </w:t>
      </w:r>
      <w:r w:rsidRPr="00350A43">
        <w:rPr>
          <w:rFonts w:hint="eastAsia"/>
        </w:rPr>
        <w:t>the</w:t>
      </w:r>
      <w:r w:rsidR="00943476" w:rsidRPr="00350A43">
        <w:t xml:space="preserve"> course of the </w:t>
      </w:r>
      <w:ins w:id="278" w:author="." w:date="2020-02-12T21:07:00Z">
        <w:r w:rsidR="00350A43" w:rsidRPr="00350A43">
          <w:rPr>
            <w:rFonts w:hint="eastAsia"/>
          </w:rPr>
          <w:t>crop</w:t>
        </w:r>
      </w:ins>
      <w:del w:id="279" w:author="." w:date="2020-02-12T21:07:00Z">
        <w:r w:rsidR="00943476" w:rsidRPr="00350A43" w:rsidDel="00350A43">
          <w:delText>growing</w:delText>
        </w:r>
      </w:del>
      <w:r w:rsidRPr="00350A43">
        <w:t xml:space="preserve"> </w:t>
      </w:r>
      <w:r w:rsidRPr="00350A43">
        <w:rPr>
          <w:rFonts w:hint="eastAsia"/>
        </w:rPr>
        <w:t>season</w:t>
      </w:r>
      <w:r w:rsidRPr="00350A43">
        <w:t>, resulting in a predominance of rice herbivores in predators’ diet</w:t>
      </w:r>
      <w:r w:rsidRPr="00350A43">
        <w:rPr>
          <w:rFonts w:hint="eastAsia"/>
        </w:rPr>
        <w:t xml:space="preserve"> </w:t>
      </w:r>
      <w:r w:rsidRPr="00350A43">
        <w:t>at</w:t>
      </w:r>
      <w:r w:rsidRPr="00350A43">
        <w:rPr>
          <w:rFonts w:hint="eastAsia"/>
        </w:rPr>
        <w:t xml:space="preserve"> later crop </w:t>
      </w:r>
      <w:r w:rsidRPr="00350A43">
        <w:t>stages</w:t>
      </w:r>
      <w:r w:rsidRPr="00350A43">
        <w:rPr>
          <w:rFonts w:hint="eastAsia"/>
        </w:rPr>
        <w:t xml:space="preserve"> (Fig</w:t>
      </w:r>
      <w:r w:rsidRPr="00350A43">
        <w:t>.</w:t>
      </w:r>
      <w:r w:rsidRPr="00350A43">
        <w:rPr>
          <w:rFonts w:hint="eastAsia"/>
        </w:rPr>
        <w:t xml:space="preserve"> 3). </w:t>
      </w:r>
      <w:r w:rsidR="00403D80" w:rsidRPr="00350A43">
        <w:t xml:space="preserve"> </w:t>
      </w:r>
      <w:r w:rsidRPr="00350A43">
        <w:t xml:space="preserve">Specifically, from </w:t>
      </w:r>
      <w:proofErr w:type="spellStart"/>
      <w:r w:rsidRPr="00350A43">
        <w:t>tillering</w:t>
      </w:r>
      <w:proofErr w:type="spellEnd"/>
      <w:r w:rsidRPr="00350A43">
        <w:t xml:space="preserve"> to ripening stage, rice herbivores in predators’ diet increased from 34% to 90% </w:t>
      </w:r>
      <w:r w:rsidRPr="00350A43">
        <w:lastRenderedPageBreak/>
        <w:t>in organic farms and from 55% to 93% in conventional farms; tourist herbivores decrease</w:t>
      </w:r>
      <w:r w:rsidRPr="00350A43">
        <w:rPr>
          <w:rFonts w:hint="eastAsia"/>
        </w:rPr>
        <w:t>d</w:t>
      </w:r>
      <w:r w:rsidRPr="00350A43">
        <w:t xml:space="preserve"> from 27% to 5% in organic farms and from 18% to 5% in conventional farms; </w:t>
      </w:r>
      <w:proofErr w:type="spellStart"/>
      <w:r w:rsidRPr="00350A43">
        <w:t>detritivores</w:t>
      </w:r>
      <w:proofErr w:type="spellEnd"/>
      <w:r w:rsidRPr="00350A43">
        <w:t xml:space="preserve"> decreased from 39% to 5% in organic farms and from 26% to 2% in conventional farms (Table S3).</w:t>
      </w:r>
      <w:r w:rsidRPr="00350A43">
        <w:rPr>
          <w:rFonts w:hint="eastAsia"/>
        </w:rPr>
        <w:t xml:space="preserve"> </w:t>
      </w:r>
    </w:p>
    <w:p w:rsidR="009866C5" w:rsidRPr="00350A43" w:rsidRDefault="009866C5" w:rsidP="006B37BD">
      <w:pPr>
        <w:pStyle w:val="Normal1"/>
        <w:spacing w:line="480" w:lineRule="auto"/>
        <w:ind w:firstLine="480"/>
        <w:rPr>
          <w:color w:val="auto"/>
        </w:rPr>
      </w:pPr>
      <w:r w:rsidRPr="00350A43">
        <w:rPr>
          <w:b/>
          <w:i/>
          <w:color w:val="auto"/>
        </w:rPr>
        <w:t>Effects of farm type and crop stage on rice herbivore consumption</w:t>
      </w:r>
      <w:r w:rsidR="00CF4858" w:rsidRPr="00350A43">
        <w:rPr>
          <w:b/>
          <w:i/>
          <w:color w:val="auto"/>
        </w:rPr>
        <w:t xml:space="preserve"> </w:t>
      </w:r>
      <w:r w:rsidR="00CF4858" w:rsidRPr="00350A43">
        <w:rPr>
          <w:rFonts w:hint="eastAsia"/>
          <w:b/>
          <w:i/>
          <w:color w:val="auto"/>
        </w:rPr>
        <w:t xml:space="preserve">  </w:t>
      </w:r>
      <w:r w:rsidRPr="00350A43">
        <w:rPr>
          <w:color w:val="auto"/>
        </w:rPr>
        <w:t>W</w:t>
      </w:r>
      <w:r w:rsidRPr="00350A43">
        <w:rPr>
          <w:rFonts w:hint="eastAsia"/>
          <w:color w:val="auto"/>
        </w:rPr>
        <w:t xml:space="preserve">e </w:t>
      </w:r>
      <w:r w:rsidR="00943476" w:rsidRPr="00350A43">
        <w:rPr>
          <w:color w:val="auto"/>
        </w:rPr>
        <w:t>fitted</w:t>
      </w:r>
      <w:r w:rsidRPr="00350A43">
        <w:rPr>
          <w:color w:val="auto"/>
        </w:rPr>
        <w:t xml:space="preserve"> </w:t>
      </w:r>
      <w:r w:rsidRPr="00350A43">
        <w:rPr>
          <w:rFonts w:hint="eastAsia"/>
          <w:color w:val="auto"/>
        </w:rPr>
        <w:t xml:space="preserve">a </w:t>
      </w:r>
      <w:r w:rsidRPr="00350A43">
        <w:rPr>
          <w:color w:val="auto"/>
        </w:rPr>
        <w:t>beta regression</w:t>
      </w:r>
      <w:r w:rsidRPr="00350A43">
        <w:rPr>
          <w:rFonts w:hint="eastAsia"/>
          <w:color w:val="auto"/>
        </w:rPr>
        <w:t xml:space="preserve"> model </w:t>
      </w:r>
      <w:r w:rsidRPr="00350A43">
        <w:rPr>
          <w:color w:val="auto"/>
        </w:rPr>
        <w:t>to examine the effects of farm</w:t>
      </w:r>
      <w:r w:rsidRPr="00350A43">
        <w:rPr>
          <w:rFonts w:hint="eastAsia"/>
          <w:color w:val="auto"/>
        </w:rPr>
        <w:t xml:space="preserve"> type and</w:t>
      </w:r>
      <w:r w:rsidRPr="00350A43">
        <w:rPr>
          <w:color w:val="auto"/>
        </w:rPr>
        <w:t xml:space="preserve"> crop stage on </w:t>
      </w:r>
      <w:r w:rsidRPr="00350A43">
        <w:rPr>
          <w:rFonts w:hint="eastAsia"/>
          <w:color w:val="auto"/>
        </w:rPr>
        <w:t>predators</w:t>
      </w:r>
      <w:r w:rsidRPr="00350A43">
        <w:rPr>
          <w:color w:val="auto"/>
        </w:rPr>
        <w:t>’</w:t>
      </w:r>
      <w:r w:rsidRPr="00350A43">
        <w:rPr>
          <w:rFonts w:hint="eastAsia"/>
          <w:color w:val="auto"/>
        </w:rPr>
        <w:t xml:space="preserve"> consumption</w:t>
      </w:r>
      <w:r w:rsidRPr="00350A43">
        <w:rPr>
          <w:color w:val="auto"/>
        </w:rPr>
        <w:t xml:space="preserve"> </w:t>
      </w:r>
      <w:r w:rsidRPr="00350A43">
        <w:rPr>
          <w:rFonts w:hint="eastAsia"/>
          <w:color w:val="auto"/>
        </w:rPr>
        <w:t xml:space="preserve">on </w:t>
      </w:r>
      <w:r w:rsidRPr="00350A43">
        <w:rPr>
          <w:color w:val="auto"/>
        </w:rPr>
        <w:t>rice herbivore</w:t>
      </w:r>
      <w:r w:rsidRPr="00350A43">
        <w:rPr>
          <w:rFonts w:hint="eastAsia"/>
          <w:color w:val="auto"/>
        </w:rPr>
        <w:t>s</w:t>
      </w:r>
      <w:r w:rsidR="00943476" w:rsidRPr="00350A43">
        <w:rPr>
          <w:color w:val="auto"/>
        </w:rPr>
        <w:t xml:space="preserve"> </w:t>
      </w:r>
      <w:r w:rsidR="00000457" w:rsidRPr="00350A43">
        <w:rPr>
          <w:rFonts w:cs="Times New Roman"/>
          <w:color w:val="auto"/>
        </w:rPr>
        <w:softHyphen/>
        <w:t>—</w:t>
      </w:r>
      <w:r w:rsidRPr="00350A43">
        <w:rPr>
          <w:color w:val="auto"/>
        </w:rPr>
        <w:t xml:space="preserve"> a </w:t>
      </w:r>
      <w:r w:rsidR="00781FFF" w:rsidRPr="00350A43">
        <w:rPr>
          <w:color w:val="auto"/>
        </w:rPr>
        <w:t xml:space="preserve">primary </w:t>
      </w:r>
      <w:r w:rsidRPr="00350A43">
        <w:rPr>
          <w:color w:val="auto"/>
        </w:rPr>
        <w:t>concern of farmers.</w:t>
      </w:r>
      <w:r w:rsidRPr="00350A43">
        <w:rPr>
          <w:rFonts w:hint="eastAsia"/>
          <w:color w:val="auto"/>
        </w:rPr>
        <w:t xml:space="preserve"> </w:t>
      </w:r>
      <w:r w:rsidR="00403D80" w:rsidRPr="00350A43">
        <w:rPr>
          <w:color w:val="auto"/>
        </w:rPr>
        <w:t xml:space="preserve"> </w:t>
      </w:r>
      <w:r w:rsidRPr="00350A43">
        <w:rPr>
          <w:rFonts w:hint="eastAsia"/>
          <w:color w:val="auto"/>
        </w:rPr>
        <w:t>Two-way ANOVA indicated</w:t>
      </w:r>
      <w:r w:rsidRPr="00350A43">
        <w:rPr>
          <w:color w:val="auto"/>
        </w:rPr>
        <w:t xml:space="preserve"> that farm</w:t>
      </w:r>
      <w:r w:rsidRPr="00350A43">
        <w:rPr>
          <w:rFonts w:hint="eastAsia"/>
          <w:color w:val="auto"/>
        </w:rPr>
        <w:t xml:space="preserve"> type</w:t>
      </w:r>
      <w:r w:rsidRPr="00350A43">
        <w:rPr>
          <w:color w:val="auto"/>
        </w:rPr>
        <w:t xml:space="preserve"> (χ</w:t>
      </w:r>
      <w:r w:rsidRPr="00350A43">
        <w:rPr>
          <w:color w:val="auto"/>
          <w:vertAlign w:val="superscript"/>
        </w:rPr>
        <w:t>2</w:t>
      </w:r>
      <w:r w:rsidRPr="00350A43">
        <w:rPr>
          <w:rFonts w:hint="eastAsia"/>
          <w:color w:val="auto"/>
          <w:vertAlign w:val="subscript"/>
        </w:rPr>
        <w:t>1</w:t>
      </w:r>
      <w:r w:rsidRPr="00350A43">
        <w:rPr>
          <w:color w:val="auto"/>
        </w:rPr>
        <w:t xml:space="preserve"> = </w:t>
      </w:r>
      <w:r w:rsidRPr="00350A43">
        <w:rPr>
          <w:rFonts w:hint="eastAsia"/>
          <w:color w:val="auto"/>
        </w:rPr>
        <w:t>24.68</w:t>
      </w:r>
      <w:r w:rsidRPr="00350A43">
        <w:rPr>
          <w:color w:val="auto"/>
        </w:rPr>
        <w:t xml:space="preserve">, </w:t>
      </w:r>
      <w:r w:rsidRPr="00350A43">
        <w:rPr>
          <w:rFonts w:hint="eastAsia"/>
          <w:i/>
          <w:color w:val="auto"/>
        </w:rPr>
        <w:t>P</w:t>
      </w:r>
      <w:r w:rsidRPr="00350A43">
        <w:rPr>
          <w:color w:val="auto"/>
        </w:rPr>
        <w:t xml:space="preserve"> &lt; 0.001) and</w:t>
      </w:r>
      <w:r w:rsidRPr="00350A43">
        <w:rPr>
          <w:rFonts w:hint="eastAsia"/>
          <w:color w:val="auto"/>
        </w:rPr>
        <w:t xml:space="preserve"> </w:t>
      </w:r>
      <w:r w:rsidRPr="00350A43">
        <w:rPr>
          <w:color w:val="auto"/>
        </w:rPr>
        <w:t>crop stage (χ</w:t>
      </w:r>
      <w:r w:rsidRPr="00350A43">
        <w:rPr>
          <w:color w:val="auto"/>
          <w:vertAlign w:val="superscript"/>
        </w:rPr>
        <w:t>2</w:t>
      </w:r>
      <w:r w:rsidRPr="00350A43">
        <w:rPr>
          <w:rFonts w:hint="eastAsia"/>
          <w:color w:val="auto"/>
          <w:vertAlign w:val="subscript"/>
        </w:rPr>
        <w:t>2</w:t>
      </w:r>
      <w:r w:rsidRPr="00350A43">
        <w:rPr>
          <w:color w:val="auto"/>
        </w:rPr>
        <w:t xml:space="preserve"> = </w:t>
      </w:r>
      <w:r w:rsidRPr="00350A43">
        <w:rPr>
          <w:rFonts w:hint="eastAsia"/>
          <w:color w:val="auto"/>
        </w:rPr>
        <w:t>112.95</w:t>
      </w:r>
      <w:r w:rsidRPr="00350A43">
        <w:rPr>
          <w:color w:val="auto"/>
        </w:rPr>
        <w:t xml:space="preserve">, </w:t>
      </w:r>
      <w:r w:rsidRPr="00350A43">
        <w:rPr>
          <w:rFonts w:hint="eastAsia"/>
          <w:i/>
          <w:color w:val="auto"/>
        </w:rPr>
        <w:t>P</w:t>
      </w:r>
      <w:r w:rsidRPr="00350A43">
        <w:rPr>
          <w:color w:val="auto"/>
        </w:rPr>
        <w:t xml:space="preserve"> &lt; 0.001)</w:t>
      </w:r>
      <w:r w:rsidRPr="00350A43">
        <w:rPr>
          <w:rFonts w:hint="eastAsia"/>
          <w:color w:val="auto"/>
        </w:rPr>
        <w:t>,</w:t>
      </w:r>
      <w:r w:rsidRPr="00350A43">
        <w:rPr>
          <w:color w:val="auto"/>
        </w:rPr>
        <w:t xml:space="preserve"> but not their</w:t>
      </w:r>
      <w:r w:rsidRPr="00350A43">
        <w:rPr>
          <w:rFonts w:hint="eastAsia"/>
          <w:color w:val="auto"/>
        </w:rPr>
        <w:t xml:space="preserve"> interaction (</w:t>
      </w:r>
      <w:r w:rsidRPr="00350A43">
        <w:rPr>
          <w:color w:val="auto"/>
        </w:rPr>
        <w:t>χ</w:t>
      </w:r>
      <w:r w:rsidRPr="00350A43">
        <w:rPr>
          <w:color w:val="auto"/>
          <w:vertAlign w:val="superscript"/>
        </w:rPr>
        <w:t>2</w:t>
      </w:r>
      <w:r w:rsidRPr="00350A43">
        <w:rPr>
          <w:rFonts w:hint="eastAsia"/>
          <w:color w:val="auto"/>
          <w:vertAlign w:val="subscript"/>
        </w:rPr>
        <w:t>2</w:t>
      </w:r>
      <w:r w:rsidRPr="00350A43">
        <w:rPr>
          <w:color w:val="auto"/>
        </w:rPr>
        <w:t xml:space="preserve"> = </w:t>
      </w:r>
      <w:r w:rsidRPr="00350A43">
        <w:rPr>
          <w:rFonts w:hint="eastAsia"/>
          <w:color w:val="auto"/>
        </w:rPr>
        <w:t>1.85</w:t>
      </w:r>
      <w:r w:rsidRPr="00350A43">
        <w:rPr>
          <w:color w:val="auto"/>
        </w:rPr>
        <w:t xml:space="preserve">, </w:t>
      </w:r>
      <w:r w:rsidRPr="00350A43">
        <w:rPr>
          <w:rFonts w:hint="eastAsia"/>
          <w:i/>
          <w:iCs/>
          <w:color w:val="auto"/>
        </w:rPr>
        <w:t>P</w:t>
      </w:r>
      <w:r w:rsidRPr="00350A43">
        <w:rPr>
          <w:color w:val="auto"/>
        </w:rPr>
        <w:t xml:space="preserve"> = 0.</w:t>
      </w:r>
      <w:r w:rsidRPr="00350A43">
        <w:rPr>
          <w:rFonts w:hint="eastAsia"/>
          <w:color w:val="auto"/>
        </w:rPr>
        <w:t>40)</w:t>
      </w:r>
      <w:r w:rsidRPr="00350A43">
        <w:rPr>
          <w:color w:val="auto"/>
        </w:rPr>
        <w:t xml:space="preserve">, affected </w:t>
      </w:r>
      <w:r w:rsidRPr="00350A43">
        <w:rPr>
          <w:rFonts w:hint="eastAsia"/>
          <w:color w:val="auto"/>
        </w:rPr>
        <w:t xml:space="preserve">rice </w:t>
      </w:r>
      <w:r w:rsidRPr="00350A43">
        <w:rPr>
          <w:color w:val="auto"/>
        </w:rPr>
        <w:t>herbivore consumption</w:t>
      </w:r>
      <w:r w:rsidRPr="00350A43">
        <w:rPr>
          <w:rFonts w:hint="eastAsia"/>
          <w:color w:val="auto"/>
        </w:rPr>
        <w:t xml:space="preserve">. </w:t>
      </w:r>
      <w:r w:rsidR="00403D80" w:rsidRPr="00350A43">
        <w:rPr>
          <w:color w:val="auto"/>
        </w:rPr>
        <w:t xml:space="preserve"> </w:t>
      </w:r>
      <w:r w:rsidRPr="00350A43">
        <w:rPr>
          <w:color w:val="auto"/>
        </w:rPr>
        <w:t>Specifically, predators consumed higher proportion</w:t>
      </w:r>
      <w:r w:rsidRPr="00350A43">
        <w:rPr>
          <w:rFonts w:hint="eastAsia"/>
          <w:color w:val="auto"/>
        </w:rPr>
        <w:t>s</w:t>
      </w:r>
      <w:r w:rsidRPr="00350A43">
        <w:rPr>
          <w:color w:val="auto"/>
        </w:rPr>
        <w:t xml:space="preserve"> of rice herbivores in conventional than organic farms, especially at </w:t>
      </w:r>
      <w:proofErr w:type="spellStart"/>
      <w:r w:rsidRPr="00350A43">
        <w:rPr>
          <w:color w:val="auto"/>
        </w:rPr>
        <w:t>tillering</w:t>
      </w:r>
      <w:proofErr w:type="spellEnd"/>
      <w:r w:rsidRPr="00350A43">
        <w:rPr>
          <w:color w:val="auto"/>
        </w:rPr>
        <w:t xml:space="preserve"> and flowering stages (Fig. 4). </w:t>
      </w:r>
      <w:r w:rsidR="007D3B8A" w:rsidRPr="00350A43">
        <w:rPr>
          <w:color w:val="auto"/>
        </w:rPr>
        <w:t xml:space="preserve"> </w:t>
      </w:r>
      <w:r w:rsidRPr="00350A43">
        <w:rPr>
          <w:color w:val="auto"/>
        </w:rPr>
        <w:t>In addition, predators’ consumption on rice herbivores</w:t>
      </w:r>
      <w:r w:rsidRPr="00350A43">
        <w:rPr>
          <w:rFonts w:hint="eastAsia"/>
          <w:color w:val="auto"/>
        </w:rPr>
        <w:t xml:space="preserve"> increased</w:t>
      </w:r>
      <w:r w:rsidRPr="00350A43">
        <w:rPr>
          <w:color w:val="auto"/>
        </w:rPr>
        <w:t xml:space="preserve"> over crop stage</w:t>
      </w:r>
      <w:r w:rsidRPr="00350A43">
        <w:rPr>
          <w:rFonts w:hint="eastAsia"/>
          <w:color w:val="auto"/>
        </w:rPr>
        <w:t xml:space="preserve"> regardless of farm type</w:t>
      </w:r>
      <w:r w:rsidRPr="00350A43">
        <w:rPr>
          <w:color w:val="auto"/>
        </w:rPr>
        <w:t xml:space="preserve"> (Fig. 4). </w:t>
      </w:r>
    </w:p>
    <w:p w:rsidR="00856DA8" w:rsidRPr="00466B87" w:rsidRDefault="00856DA8" w:rsidP="000272D6">
      <w:pPr>
        <w:spacing w:line="480" w:lineRule="auto"/>
      </w:pPr>
    </w:p>
    <w:p w:rsidR="00A16E4F" w:rsidRPr="00466B87" w:rsidRDefault="00A16E4F" w:rsidP="00F12BD3">
      <w:pPr>
        <w:spacing w:line="480" w:lineRule="auto"/>
        <w:rPr>
          <w:rFonts w:cs="Times New Roman"/>
        </w:rPr>
      </w:pPr>
      <w:r w:rsidRPr="00466B87">
        <w:rPr>
          <w:rFonts w:cs="Times New Roman"/>
          <w:b/>
        </w:rPr>
        <w:t>Discussion</w:t>
      </w:r>
      <w:r w:rsidR="009C7E4C" w:rsidRPr="00466B87">
        <w:rPr>
          <w:rFonts w:cs="Times New Roman"/>
        </w:rPr>
        <w:t xml:space="preserve"> </w:t>
      </w:r>
    </w:p>
    <w:p w:rsidR="000272D6" w:rsidRPr="00466B87" w:rsidRDefault="000272D6" w:rsidP="000272D6">
      <w:pPr>
        <w:spacing w:line="480" w:lineRule="auto"/>
        <w:ind w:right="-7"/>
        <w:rPr>
          <w:rFonts w:cs="Times New Roman"/>
        </w:rPr>
      </w:pPr>
      <w:r w:rsidRPr="00466B87">
        <w:rPr>
          <w:rFonts w:cs="Times New Roman"/>
        </w:rPr>
        <w:tab/>
        <w:t xml:space="preserve">To </w:t>
      </w:r>
      <w:ins w:id="280" w:author="." w:date="2020-02-12T21:12:00Z">
        <w:r w:rsidR="00E96D2E" w:rsidRPr="00466B87">
          <w:rPr>
            <w:rFonts w:cs="Times New Roman" w:hint="eastAsia"/>
          </w:rPr>
          <w:t xml:space="preserve">examine the </w:t>
        </w:r>
        <w:proofErr w:type="spellStart"/>
        <w:r w:rsidR="00E96D2E" w:rsidRPr="00466B87">
          <w:rPr>
            <w:rFonts w:cs="Times New Roman" w:hint="eastAsia"/>
          </w:rPr>
          <w:t>trophic</w:t>
        </w:r>
        <w:proofErr w:type="spellEnd"/>
        <w:r w:rsidR="00E96D2E" w:rsidRPr="00466B87">
          <w:rPr>
            <w:rFonts w:cs="Times New Roman" w:hint="eastAsia"/>
          </w:rPr>
          <w:t xml:space="preserve"> dynamics </w:t>
        </w:r>
        <w:proofErr w:type="spellStart"/>
        <w:r w:rsidR="00E96D2E" w:rsidRPr="00466B87">
          <w:rPr>
            <w:rFonts w:cs="Times New Roman" w:hint="eastAsia"/>
          </w:rPr>
          <w:t>of</w:t>
        </w:r>
      </w:ins>
      <w:del w:id="281" w:author="." w:date="2020-02-12T21:12:00Z">
        <w:r w:rsidRPr="00466B87" w:rsidDel="00E96D2E">
          <w:rPr>
            <w:rFonts w:cs="Times New Roman"/>
          </w:rPr>
          <w:delText xml:space="preserve">evaluate the biocontrol efficacy of </w:delText>
        </w:r>
      </w:del>
      <w:r w:rsidRPr="00466B87">
        <w:rPr>
          <w:rFonts w:cs="Times New Roman"/>
        </w:rPr>
        <w:t>arthropod</w:t>
      </w:r>
      <w:proofErr w:type="spellEnd"/>
      <w:r w:rsidRPr="00466B87">
        <w:rPr>
          <w:rFonts w:cs="Times New Roman"/>
        </w:rPr>
        <w:t xml:space="preserve"> generalist predators in agro-ecosystems, we conducted field surveys and stable isotope analysis to </w:t>
      </w:r>
      <w:del w:id="282" w:author="." w:date="2020-02-12T21:13:00Z">
        <w:r w:rsidRPr="00466B87" w:rsidDel="00564413">
          <w:rPr>
            <w:rFonts w:cs="Times New Roman"/>
          </w:rPr>
          <w:delText>examine</w:delText>
        </w:r>
      </w:del>
      <w:ins w:id="283" w:author="." w:date="2020-02-12T21:13:00Z">
        <w:r w:rsidR="00564413" w:rsidRPr="00466B87">
          <w:rPr>
            <w:rFonts w:cs="Times New Roman" w:hint="eastAsia"/>
          </w:rPr>
          <w:t>quantify</w:t>
        </w:r>
      </w:ins>
      <w:del w:id="284" w:author="." w:date="2020-02-12T21:13:00Z">
        <w:r w:rsidRPr="00466B87" w:rsidDel="00564413">
          <w:rPr>
            <w:rFonts w:cs="Times New Roman"/>
          </w:rPr>
          <w:delText xml:space="preserve"> the</w:delText>
        </w:r>
      </w:del>
      <w:r w:rsidRPr="00466B87">
        <w:rPr>
          <w:rFonts w:cs="Times New Roman"/>
        </w:rPr>
        <w:t xml:space="preserve"> predator-prey </w:t>
      </w:r>
      <w:proofErr w:type="spellStart"/>
      <w:ins w:id="285" w:author="." w:date="2020-02-12T21:13:00Z">
        <w:r w:rsidR="00564413" w:rsidRPr="00466B87">
          <w:rPr>
            <w:rFonts w:cs="Times New Roman" w:hint="eastAsia"/>
          </w:rPr>
          <w:t>trophic</w:t>
        </w:r>
        <w:proofErr w:type="spellEnd"/>
        <w:r w:rsidR="00564413" w:rsidRPr="00466B87">
          <w:rPr>
            <w:rFonts w:cs="Times New Roman" w:hint="eastAsia"/>
          </w:rPr>
          <w:t xml:space="preserve"> </w:t>
        </w:r>
      </w:ins>
      <w:r w:rsidRPr="00466B87">
        <w:rPr>
          <w:rFonts w:cs="Times New Roman"/>
        </w:rPr>
        <w:t xml:space="preserve">interactions in organic and conventional rice farms over the course </w:t>
      </w:r>
      <w:r w:rsidR="00000457" w:rsidRPr="00466B87">
        <w:rPr>
          <w:rFonts w:cs="Times New Roman"/>
        </w:rPr>
        <w:t>of the</w:t>
      </w:r>
      <w:r w:rsidRPr="00466B87">
        <w:rPr>
          <w:rFonts w:cs="Times New Roman"/>
        </w:rPr>
        <w:t xml:space="preserve"> crop season. </w:t>
      </w:r>
      <w:r w:rsidR="00403D80" w:rsidRPr="00466B87">
        <w:rPr>
          <w:rFonts w:cs="Times New Roman"/>
        </w:rPr>
        <w:t xml:space="preserve"> </w:t>
      </w:r>
      <w:r w:rsidRPr="00466B87">
        <w:rPr>
          <w:rFonts w:cs="Times New Roman"/>
        </w:rPr>
        <w:t xml:space="preserve">Our results showed that </w:t>
      </w:r>
      <w:ins w:id="286" w:author="." w:date="2020-02-12T21:14:00Z">
        <w:r w:rsidR="00564413" w:rsidRPr="00466B87">
          <w:rPr>
            <w:rFonts w:cs="Times New Roman" w:hint="eastAsia"/>
          </w:rPr>
          <w:t xml:space="preserve">these </w:t>
        </w:r>
      </w:ins>
      <w:r w:rsidRPr="00466B87">
        <w:rPr>
          <w:rFonts w:cs="Times New Roman"/>
        </w:rPr>
        <w:t xml:space="preserve">generalist predators exhibited a switch in </w:t>
      </w:r>
      <w:proofErr w:type="spellStart"/>
      <w:r w:rsidRPr="00466B87">
        <w:rPr>
          <w:rFonts w:cs="Times New Roman"/>
        </w:rPr>
        <w:t>trophic</w:t>
      </w:r>
      <w:proofErr w:type="spellEnd"/>
      <w:r w:rsidRPr="00466B87">
        <w:rPr>
          <w:rFonts w:cs="Times New Roman"/>
        </w:rPr>
        <w:t xml:space="preserve"> niches (Fig. 2) and consumed increasing proportions of rice herbivores over crop stage</w:t>
      </w:r>
      <w:del w:id="287" w:author="." w:date="2020-02-12T21:14:00Z">
        <w:r w:rsidRPr="00466B87" w:rsidDel="00564413">
          <w:rPr>
            <w:rFonts w:cs="Times New Roman"/>
          </w:rPr>
          <w:delText>s</w:delText>
        </w:r>
      </w:del>
      <w:r w:rsidRPr="00466B87">
        <w:rPr>
          <w:rFonts w:cs="Times New Roman"/>
        </w:rPr>
        <w:t xml:space="preserve"> (Fig. 3), resulting in a predominance of rice herbivores in their diet (ca. 90%) at later crop stages in both organic and conventional farms. </w:t>
      </w:r>
      <w:r w:rsidR="00403D80" w:rsidRPr="00466B87">
        <w:rPr>
          <w:rFonts w:cs="Times New Roman"/>
        </w:rPr>
        <w:t xml:space="preserve"> </w:t>
      </w:r>
      <w:r w:rsidRPr="00466B87">
        <w:rPr>
          <w:rFonts w:cs="Times New Roman"/>
        </w:rPr>
        <w:t xml:space="preserve">This underlines the </w:t>
      </w:r>
      <w:del w:id="288" w:author="." w:date="2020-02-12T21:15:00Z">
        <w:r w:rsidRPr="00466B87" w:rsidDel="00564413">
          <w:rPr>
            <w:rFonts w:cs="Times New Roman"/>
          </w:rPr>
          <w:delText>biocontrol value</w:delText>
        </w:r>
      </w:del>
      <w:ins w:id="289" w:author="." w:date="2020-02-14T21:37:00Z">
        <w:r w:rsidR="00532CBC">
          <w:rPr>
            <w:rFonts w:cs="Times New Roman" w:hint="eastAsia"/>
          </w:rPr>
          <w:t xml:space="preserve">great </w:t>
        </w:r>
      </w:ins>
      <w:ins w:id="290" w:author="." w:date="2020-02-12T21:15:00Z">
        <w:r w:rsidR="00564413" w:rsidRPr="00466B87">
          <w:rPr>
            <w:rFonts w:cs="Times New Roman" w:hint="eastAsia"/>
          </w:rPr>
          <w:t>potential</w:t>
        </w:r>
      </w:ins>
      <w:r w:rsidRPr="00466B87">
        <w:rPr>
          <w:rFonts w:cs="Times New Roman"/>
        </w:rPr>
        <w:t xml:space="preserve"> of arthropod generalist predators</w:t>
      </w:r>
      <w:ins w:id="291" w:author="." w:date="2020-02-12T21:16:00Z">
        <w:r w:rsidR="00564413" w:rsidRPr="00466B87">
          <w:rPr>
            <w:rFonts w:cs="Times New Roman" w:hint="eastAsia"/>
          </w:rPr>
          <w:t xml:space="preserve"> to exert top-down control on pest</w:t>
        </w:r>
      </w:ins>
      <w:ins w:id="292" w:author="." w:date="2020-02-13T09:02:00Z">
        <w:r w:rsidR="00145715">
          <w:rPr>
            <w:rFonts w:cs="Times New Roman" w:hint="eastAsia"/>
          </w:rPr>
          <w:t>s</w:t>
        </w:r>
      </w:ins>
      <w:r w:rsidRPr="00466B87">
        <w:rPr>
          <w:rFonts w:cs="Times New Roman"/>
        </w:rPr>
        <w:t xml:space="preserve"> in rice agro-ecosystems regardless of farm type. </w:t>
      </w:r>
      <w:r w:rsidR="00403D80" w:rsidRPr="00466B87">
        <w:rPr>
          <w:rFonts w:cs="Times New Roman"/>
        </w:rPr>
        <w:t xml:space="preserve"> </w:t>
      </w:r>
      <w:r w:rsidRPr="00466B87">
        <w:rPr>
          <w:rFonts w:cs="Times New Roman"/>
        </w:rPr>
        <w:t xml:space="preserve">Our results also showed that predators in conventional farms consumed </w:t>
      </w:r>
      <w:ins w:id="293" w:author="." w:date="2020-02-12T21:16:00Z">
        <w:r w:rsidR="00564413" w:rsidRPr="00466B87">
          <w:rPr>
            <w:rFonts w:cs="Times New Roman" w:hint="eastAsia"/>
          </w:rPr>
          <w:t xml:space="preserve">overall </w:t>
        </w:r>
      </w:ins>
      <w:r w:rsidRPr="00466B87">
        <w:rPr>
          <w:rFonts w:cs="Times New Roman"/>
        </w:rPr>
        <w:t>higher proportions of rice herbivores</w:t>
      </w:r>
      <w:r w:rsidR="00CB3358" w:rsidRPr="00466B87">
        <w:rPr>
          <w:rFonts w:cs="Times New Roman"/>
        </w:rPr>
        <w:t xml:space="preserve"> </w:t>
      </w:r>
      <w:ins w:id="294" w:author="." w:date="2020-02-12T21:38:00Z">
        <w:r w:rsidR="00B148FC">
          <w:rPr>
            <w:rFonts w:cs="Times New Roman" w:hint="eastAsia"/>
          </w:rPr>
          <w:t xml:space="preserve">in their diet </w:t>
        </w:r>
      </w:ins>
      <w:del w:id="295" w:author="." w:date="2020-02-12T21:16:00Z">
        <w:r w:rsidR="00CB3358" w:rsidRPr="00466B87" w:rsidDel="00564413">
          <w:rPr>
            <w:rFonts w:cs="Times New Roman"/>
          </w:rPr>
          <w:delText>overall</w:delText>
        </w:r>
        <w:r w:rsidRPr="00466B87" w:rsidDel="00564413">
          <w:rPr>
            <w:rFonts w:cs="Times New Roman"/>
          </w:rPr>
          <w:delText xml:space="preserve"> </w:delText>
        </w:r>
      </w:del>
      <w:r w:rsidRPr="00466B87">
        <w:rPr>
          <w:rFonts w:cs="Times New Roman"/>
        </w:rPr>
        <w:t xml:space="preserve">compared with those in organic farms, especially at </w:t>
      </w:r>
      <w:proofErr w:type="spellStart"/>
      <w:r w:rsidRPr="00466B87">
        <w:rPr>
          <w:rFonts w:cs="Times New Roman"/>
        </w:rPr>
        <w:t>tillering</w:t>
      </w:r>
      <w:proofErr w:type="spellEnd"/>
      <w:r w:rsidRPr="00466B87">
        <w:rPr>
          <w:rFonts w:cs="Times New Roman"/>
        </w:rPr>
        <w:t xml:space="preserve"> </w:t>
      </w:r>
      <w:r w:rsidRPr="00466B87">
        <w:rPr>
          <w:rFonts w:cs="Times New Roman"/>
        </w:rPr>
        <w:lastRenderedPageBreak/>
        <w:t xml:space="preserve">and flowering stages. </w:t>
      </w:r>
      <w:r w:rsidR="00403D80" w:rsidRPr="00466B87">
        <w:rPr>
          <w:rFonts w:cs="Times New Roman"/>
        </w:rPr>
        <w:t xml:space="preserve"> </w:t>
      </w:r>
      <w:r w:rsidRPr="00466B87">
        <w:rPr>
          <w:rFonts w:cs="Times New Roman"/>
        </w:rPr>
        <w:t xml:space="preserve">This surprising finding reveals the </w:t>
      </w:r>
      <w:ins w:id="296" w:author="." w:date="2020-02-14T21:39:00Z">
        <w:r w:rsidR="00532CBC">
          <w:rPr>
            <w:rFonts w:cs="Times New Roman" w:hint="eastAsia"/>
          </w:rPr>
          <w:t xml:space="preserve">important yet </w:t>
        </w:r>
      </w:ins>
      <w:r w:rsidRPr="00466B87">
        <w:rPr>
          <w:rFonts w:cs="Times New Roman"/>
        </w:rPr>
        <w:t xml:space="preserve">overlooked </w:t>
      </w:r>
      <w:ins w:id="297" w:author="." w:date="2020-02-12T21:39:00Z">
        <w:r w:rsidR="00B148FC">
          <w:rPr>
            <w:rFonts w:cs="Times New Roman" w:hint="eastAsia"/>
          </w:rPr>
          <w:t>functional</w:t>
        </w:r>
      </w:ins>
      <w:ins w:id="298" w:author="." w:date="2020-02-12T21:18:00Z">
        <w:r w:rsidR="00564413" w:rsidRPr="00466B87">
          <w:rPr>
            <w:rFonts w:cs="Times New Roman" w:hint="eastAsia"/>
          </w:rPr>
          <w:t xml:space="preserve"> </w:t>
        </w:r>
      </w:ins>
      <w:r w:rsidRPr="00466B87">
        <w:rPr>
          <w:rFonts w:cs="Times New Roman"/>
        </w:rPr>
        <w:t xml:space="preserve">role of </w:t>
      </w:r>
      <w:ins w:id="299" w:author="." w:date="2020-02-12T21:18:00Z">
        <w:r w:rsidR="00564413" w:rsidRPr="00466B87">
          <w:rPr>
            <w:rFonts w:cs="Times New Roman" w:hint="eastAsia"/>
          </w:rPr>
          <w:t xml:space="preserve">arthropod generalist </w:t>
        </w:r>
      </w:ins>
      <w:r w:rsidRPr="00466B87">
        <w:rPr>
          <w:rFonts w:cs="Times New Roman"/>
        </w:rPr>
        <w:t xml:space="preserve">predators </w:t>
      </w:r>
      <w:del w:id="300" w:author="." w:date="2020-02-12T21:18:00Z">
        <w:r w:rsidRPr="00466B87" w:rsidDel="00564413">
          <w:rPr>
            <w:rFonts w:cs="Times New Roman"/>
          </w:rPr>
          <w:delText>as biocont</w:delText>
        </w:r>
        <w:r w:rsidR="005C2F0D" w:rsidRPr="00466B87" w:rsidDel="00564413">
          <w:rPr>
            <w:rFonts w:cs="Times New Roman"/>
          </w:rPr>
          <w:delText>r</w:delText>
        </w:r>
        <w:r w:rsidRPr="00466B87" w:rsidDel="00564413">
          <w:rPr>
            <w:rFonts w:cs="Times New Roman"/>
          </w:rPr>
          <w:delText xml:space="preserve">ol agents </w:delText>
        </w:r>
      </w:del>
      <w:r w:rsidRPr="00466B87">
        <w:rPr>
          <w:rFonts w:cs="Times New Roman"/>
        </w:rPr>
        <w:t xml:space="preserve">in conventional farms. </w:t>
      </w:r>
      <w:r w:rsidR="00403D80" w:rsidRPr="00466B87">
        <w:rPr>
          <w:rFonts w:cs="Times New Roman"/>
        </w:rPr>
        <w:t xml:space="preserve"> </w:t>
      </w:r>
      <w:r w:rsidRPr="00466B87">
        <w:rPr>
          <w:rFonts w:cs="Times New Roman"/>
        </w:rPr>
        <w:t>Based on the</w:t>
      </w:r>
      <w:ins w:id="301" w:author="." w:date="2020-02-12T21:18:00Z">
        <w:r w:rsidR="00564413" w:rsidRPr="00466B87">
          <w:rPr>
            <w:rFonts w:cs="Times New Roman" w:hint="eastAsia"/>
          </w:rPr>
          <w:t xml:space="preserve"> above</w:t>
        </w:r>
      </w:ins>
      <w:del w:id="302" w:author="." w:date="2020-02-12T21:18:00Z">
        <w:r w:rsidRPr="00466B87" w:rsidDel="00564413">
          <w:rPr>
            <w:rFonts w:cs="Times New Roman"/>
          </w:rPr>
          <w:delText>se</w:delText>
        </w:r>
      </w:del>
      <w:r w:rsidRPr="00466B87">
        <w:rPr>
          <w:rFonts w:cs="Times New Roman"/>
        </w:rPr>
        <w:t xml:space="preserve"> results, we discuss a) the </w:t>
      </w:r>
      <w:del w:id="303" w:author="." w:date="2020-02-12T21:19:00Z">
        <w:r w:rsidRPr="00466B87" w:rsidDel="00564413">
          <w:rPr>
            <w:rFonts w:cs="Times New Roman"/>
          </w:rPr>
          <w:delText>biocontrol value</w:delText>
        </w:r>
      </w:del>
      <w:ins w:id="304" w:author="." w:date="2020-02-13T11:59:00Z">
        <w:r w:rsidR="00DB6351">
          <w:rPr>
            <w:rFonts w:cs="Times New Roman" w:hint="eastAsia"/>
          </w:rPr>
          <w:t xml:space="preserve"> </w:t>
        </w:r>
      </w:ins>
      <w:ins w:id="305" w:author="." w:date="2020-02-13T12:00:00Z">
        <w:r w:rsidR="00DB6351">
          <w:rPr>
            <w:rFonts w:cs="Times New Roman" w:hint="eastAsia"/>
          </w:rPr>
          <w:t>functional</w:t>
        </w:r>
      </w:ins>
      <w:ins w:id="306" w:author="." w:date="2020-02-13T11:59:00Z">
        <w:r w:rsidR="00DB6351">
          <w:rPr>
            <w:rFonts w:cs="Times New Roman" w:hint="eastAsia"/>
          </w:rPr>
          <w:t xml:space="preserve"> role</w:t>
        </w:r>
      </w:ins>
      <w:r w:rsidRPr="00466B87">
        <w:rPr>
          <w:rFonts w:cs="Times New Roman"/>
        </w:rPr>
        <w:t xml:space="preserve"> of arthropod generalist predators</w:t>
      </w:r>
      <w:ins w:id="307" w:author="." w:date="2020-02-13T12:00:00Z">
        <w:r w:rsidR="00DB6351">
          <w:rPr>
            <w:rFonts w:cs="Times New Roman" w:hint="eastAsia"/>
          </w:rPr>
          <w:t xml:space="preserve"> </w:t>
        </w:r>
      </w:ins>
      <w:del w:id="308" w:author="." w:date="2020-02-13T12:00:00Z">
        <w:r w:rsidRPr="00466B87" w:rsidDel="00DB6351">
          <w:rPr>
            <w:rFonts w:cs="Times New Roman"/>
          </w:rPr>
          <w:delText xml:space="preserve"> </w:delText>
        </w:r>
      </w:del>
      <w:r w:rsidRPr="00466B87">
        <w:rPr>
          <w:rFonts w:cs="Times New Roman"/>
        </w:rPr>
        <w:t xml:space="preserve">in rice agro-ecosystems, b) the effect of </w:t>
      </w:r>
      <w:r w:rsidR="00F7677D" w:rsidRPr="00466B87">
        <w:rPr>
          <w:rFonts w:cs="Times New Roman"/>
        </w:rPr>
        <w:t xml:space="preserve">alternative prey </w:t>
      </w:r>
      <w:r w:rsidRPr="00466B87">
        <w:rPr>
          <w:rFonts w:cs="Times New Roman"/>
        </w:rPr>
        <w:t xml:space="preserve">on </w:t>
      </w:r>
      <w:ins w:id="309" w:author="." w:date="2020-02-12T21:23:00Z">
        <w:r w:rsidR="009E30DC" w:rsidRPr="00466B87">
          <w:rPr>
            <w:rFonts w:cs="Times New Roman" w:hint="eastAsia"/>
          </w:rPr>
          <w:t>predators</w:t>
        </w:r>
        <w:r w:rsidR="009E30DC" w:rsidRPr="00466B87">
          <w:rPr>
            <w:rFonts w:cs="Times New Roman"/>
          </w:rPr>
          <w:t>’</w:t>
        </w:r>
        <w:r w:rsidR="009E30DC" w:rsidRPr="00466B87">
          <w:rPr>
            <w:rFonts w:cs="Times New Roman" w:hint="eastAsia"/>
          </w:rPr>
          <w:t xml:space="preserve"> consumption on pest</w:t>
        </w:r>
      </w:ins>
      <w:ins w:id="310" w:author="." w:date="2020-02-13T09:03:00Z">
        <w:r w:rsidR="00145715">
          <w:rPr>
            <w:rFonts w:cs="Times New Roman" w:hint="eastAsia"/>
          </w:rPr>
          <w:t>s</w:t>
        </w:r>
      </w:ins>
      <w:del w:id="311" w:author="." w:date="2020-02-12T21:19:00Z">
        <w:r w:rsidRPr="00466B87" w:rsidDel="00564413">
          <w:rPr>
            <w:rFonts w:cs="Times New Roman"/>
          </w:rPr>
          <w:delText>biocontrol</w:delText>
        </w:r>
      </w:del>
      <w:del w:id="312" w:author="." w:date="2020-02-12T21:20:00Z">
        <w:r w:rsidRPr="00466B87" w:rsidDel="00564413">
          <w:rPr>
            <w:rFonts w:cs="Times New Roman"/>
          </w:rPr>
          <w:delText xml:space="preserve"> efficacy</w:delText>
        </w:r>
      </w:del>
      <w:r w:rsidRPr="00466B87">
        <w:rPr>
          <w:rFonts w:cs="Times New Roman"/>
        </w:rPr>
        <w:t xml:space="preserve">, c) </w:t>
      </w:r>
      <w:r w:rsidR="00F7677D" w:rsidRPr="00466B87">
        <w:rPr>
          <w:rFonts w:cs="Times New Roman"/>
        </w:rPr>
        <w:t xml:space="preserve">the effect of farm type on </w:t>
      </w:r>
      <w:del w:id="313" w:author="." w:date="2020-02-12T21:21:00Z">
        <w:r w:rsidR="00F7677D" w:rsidRPr="00466B87" w:rsidDel="00564413">
          <w:rPr>
            <w:rFonts w:cs="Times New Roman"/>
          </w:rPr>
          <w:delText>biocontrol efficacy</w:delText>
        </w:r>
      </w:del>
      <w:proofErr w:type="spellStart"/>
      <w:ins w:id="314" w:author="." w:date="2020-02-12T21:21:00Z">
        <w:r w:rsidR="00564413" w:rsidRPr="00466B87">
          <w:rPr>
            <w:rFonts w:cs="Times New Roman" w:hint="eastAsia"/>
          </w:rPr>
          <w:t>trophic</w:t>
        </w:r>
        <w:proofErr w:type="spellEnd"/>
        <w:r w:rsidR="00564413" w:rsidRPr="00466B87">
          <w:rPr>
            <w:rFonts w:cs="Times New Roman" w:hint="eastAsia"/>
          </w:rPr>
          <w:t xml:space="preserve"> dynamics of generalist predators</w:t>
        </w:r>
      </w:ins>
      <w:r w:rsidR="00F7677D" w:rsidRPr="00466B87">
        <w:rPr>
          <w:rFonts w:cs="Times New Roman"/>
        </w:rPr>
        <w:t xml:space="preserve">, </w:t>
      </w:r>
      <w:r w:rsidRPr="00466B87">
        <w:rPr>
          <w:rFonts w:cs="Times New Roman"/>
        </w:rPr>
        <w:t xml:space="preserve">and d) the caveats of this study. </w:t>
      </w:r>
      <w:r w:rsidR="00403D80" w:rsidRPr="00466B87">
        <w:rPr>
          <w:rFonts w:cs="Times New Roman"/>
        </w:rPr>
        <w:t xml:space="preserve"> </w:t>
      </w:r>
      <w:r w:rsidRPr="00466B87">
        <w:rPr>
          <w:rFonts w:cs="Times New Roman"/>
        </w:rPr>
        <w:t xml:space="preserve">We finish by considering the implications of this study for agricultural management. </w:t>
      </w:r>
    </w:p>
    <w:p w:rsidR="00A60C91" w:rsidRPr="008F690E" w:rsidRDefault="00A60C91" w:rsidP="000272D6">
      <w:pPr>
        <w:spacing w:line="480" w:lineRule="auto"/>
        <w:ind w:right="-7"/>
        <w:rPr>
          <w:rFonts w:cs="Times New Roman"/>
          <w:color w:val="FF0000"/>
        </w:rPr>
      </w:pPr>
    </w:p>
    <w:p w:rsidR="000272D6" w:rsidRPr="00B148FC" w:rsidRDefault="000272D6" w:rsidP="000272D6">
      <w:pPr>
        <w:spacing w:line="480" w:lineRule="auto"/>
        <w:ind w:right="-7"/>
        <w:jc w:val="center"/>
        <w:rPr>
          <w:rFonts w:cs="Times New Roman"/>
          <w:b/>
          <w:i/>
          <w:iCs/>
        </w:rPr>
      </w:pPr>
      <w:del w:id="315" w:author="." w:date="2020-02-12T21:37:00Z">
        <w:r w:rsidRPr="00B148FC" w:rsidDel="00466B87">
          <w:rPr>
            <w:rFonts w:cs="Times New Roman"/>
            <w:b/>
            <w:i/>
            <w:iCs/>
          </w:rPr>
          <w:delText>Biocontrol value</w:delText>
        </w:r>
      </w:del>
      <w:ins w:id="316" w:author="." w:date="2020-02-13T12:00:00Z">
        <w:r w:rsidR="00DB6351">
          <w:rPr>
            <w:rFonts w:cs="Times New Roman" w:hint="eastAsia"/>
            <w:b/>
            <w:i/>
            <w:iCs/>
          </w:rPr>
          <w:t>Functional</w:t>
        </w:r>
      </w:ins>
      <w:ins w:id="317" w:author="." w:date="2020-02-13T11:59:00Z">
        <w:r w:rsidR="00DB6351">
          <w:rPr>
            <w:rFonts w:cs="Times New Roman" w:hint="eastAsia"/>
            <w:b/>
            <w:i/>
            <w:iCs/>
          </w:rPr>
          <w:t xml:space="preserve"> role</w:t>
        </w:r>
      </w:ins>
      <w:r w:rsidRPr="00B148FC">
        <w:rPr>
          <w:rFonts w:cs="Times New Roman"/>
          <w:b/>
          <w:i/>
          <w:iCs/>
        </w:rPr>
        <w:t xml:space="preserve"> of predators in rice agro-ecosystems</w:t>
      </w:r>
    </w:p>
    <w:p w:rsidR="000272D6" w:rsidRPr="00BA02DB" w:rsidDel="00B148FC" w:rsidRDefault="000272D6" w:rsidP="0088119C">
      <w:pPr>
        <w:pStyle w:val="a5"/>
        <w:spacing w:line="480" w:lineRule="auto"/>
        <w:ind w:left="0" w:firstLine="482"/>
        <w:rPr>
          <w:del w:id="318" w:author="." w:date="2020-02-12T21:46:00Z"/>
          <w:color w:val="auto"/>
        </w:rPr>
      </w:pPr>
      <w:r w:rsidRPr="00B148FC">
        <w:rPr>
          <w:iCs/>
          <w:color w:val="auto"/>
        </w:rPr>
        <w:t xml:space="preserve">Quantifying the </w:t>
      </w:r>
      <w:proofErr w:type="spellStart"/>
      <w:r w:rsidRPr="00B148FC">
        <w:rPr>
          <w:iCs/>
          <w:color w:val="auto"/>
        </w:rPr>
        <w:t>trophic</w:t>
      </w:r>
      <w:proofErr w:type="spellEnd"/>
      <w:r w:rsidRPr="00B148FC">
        <w:rPr>
          <w:iCs/>
          <w:color w:val="auto"/>
        </w:rPr>
        <w:t xml:space="preserve"> dynamics of generalist predators is critical for understanding their functional roles in agricultural systems, yet this information remains scarce (see </w:t>
      </w:r>
      <w:r w:rsidRPr="00BA02DB">
        <w:rPr>
          <w:iCs/>
          <w:color w:val="auto"/>
        </w:rPr>
        <w:t xml:space="preserve">Introduction). </w:t>
      </w:r>
      <w:r w:rsidR="00403D80" w:rsidRPr="00BA02DB">
        <w:rPr>
          <w:iCs/>
          <w:color w:val="auto"/>
        </w:rPr>
        <w:t xml:space="preserve"> </w:t>
      </w:r>
      <w:r w:rsidRPr="00BA02DB">
        <w:rPr>
          <w:iCs/>
          <w:color w:val="auto"/>
        </w:rPr>
        <w:t xml:space="preserve">Based on stable isotope analysis, </w:t>
      </w:r>
      <w:del w:id="319" w:author="." w:date="2020-02-12T21:40:00Z">
        <w:r w:rsidRPr="00BA02DB" w:rsidDel="00B148FC">
          <w:rPr>
            <w:iCs/>
            <w:color w:val="auto"/>
          </w:rPr>
          <w:delText>this study</w:delText>
        </w:r>
      </w:del>
      <w:ins w:id="320" w:author="." w:date="2020-02-12T21:40:00Z">
        <w:r w:rsidR="00B148FC" w:rsidRPr="00BA02DB">
          <w:rPr>
            <w:rFonts w:hint="eastAsia"/>
            <w:iCs/>
            <w:color w:val="auto"/>
          </w:rPr>
          <w:t>we</w:t>
        </w:r>
      </w:ins>
      <w:r w:rsidRPr="00BA02DB">
        <w:rPr>
          <w:iCs/>
          <w:color w:val="auto"/>
        </w:rPr>
        <w:t xml:space="preserve"> show</w:t>
      </w:r>
      <w:del w:id="321" w:author="." w:date="2020-02-12T21:40:00Z">
        <w:r w:rsidRPr="00BA02DB" w:rsidDel="00B148FC">
          <w:rPr>
            <w:iCs/>
            <w:color w:val="auto"/>
          </w:rPr>
          <w:delText>s</w:delText>
        </w:r>
      </w:del>
      <w:r w:rsidRPr="00BA02DB">
        <w:rPr>
          <w:iCs/>
          <w:color w:val="auto"/>
        </w:rPr>
        <w:t xml:space="preserve"> that arthropod</w:t>
      </w:r>
      <w:r w:rsidRPr="00BA02DB">
        <w:rPr>
          <w:i/>
          <w:iCs/>
          <w:color w:val="auto"/>
        </w:rPr>
        <w:t xml:space="preserve"> </w:t>
      </w:r>
      <w:r w:rsidRPr="00BA02DB">
        <w:rPr>
          <w:iCs/>
          <w:color w:val="auto"/>
        </w:rPr>
        <w:t>generalist</w:t>
      </w:r>
      <w:r w:rsidRPr="00BA02DB">
        <w:rPr>
          <w:i/>
          <w:iCs/>
          <w:color w:val="auto"/>
        </w:rPr>
        <w:t xml:space="preserve"> </w:t>
      </w:r>
      <w:r w:rsidRPr="00BA02DB">
        <w:rPr>
          <w:color w:val="auto"/>
        </w:rPr>
        <w:t>predators in both organic and conventional farms consumed high proportions of rice herbivores in their diet on average (Fig. 3)</w:t>
      </w:r>
      <w:ins w:id="322" w:author="." w:date="2020-02-12T21:44:00Z">
        <w:r w:rsidR="00B148FC" w:rsidRPr="00BA02DB">
          <w:rPr>
            <w:rFonts w:hint="eastAsia"/>
            <w:color w:val="auto"/>
          </w:rPr>
          <w:t>,</w:t>
        </w:r>
      </w:ins>
      <w:del w:id="323" w:author="." w:date="2020-02-12T21:44:00Z">
        <w:r w:rsidRPr="00BA02DB" w:rsidDel="00B148FC">
          <w:rPr>
            <w:color w:val="auto"/>
          </w:rPr>
          <w:delText xml:space="preserve">. </w:delText>
        </w:r>
        <w:r w:rsidR="00403D80" w:rsidRPr="00BA02DB" w:rsidDel="00B148FC">
          <w:rPr>
            <w:color w:val="auto"/>
          </w:rPr>
          <w:delText xml:space="preserve"> </w:delText>
        </w:r>
        <w:r w:rsidRPr="00BA02DB" w:rsidDel="00B148FC">
          <w:rPr>
            <w:color w:val="auto"/>
          </w:rPr>
          <w:delText>This</w:delText>
        </w:r>
      </w:del>
      <w:r w:rsidRPr="00BA02DB">
        <w:rPr>
          <w:color w:val="auto"/>
        </w:rPr>
        <w:t xml:space="preserve"> provid</w:t>
      </w:r>
      <w:ins w:id="324" w:author="." w:date="2020-02-12T21:44:00Z">
        <w:r w:rsidR="00B148FC" w:rsidRPr="00BA02DB">
          <w:rPr>
            <w:rFonts w:hint="eastAsia"/>
            <w:color w:val="auto"/>
          </w:rPr>
          <w:t>ing</w:t>
        </w:r>
      </w:ins>
      <w:del w:id="325" w:author="." w:date="2020-02-12T21:44:00Z">
        <w:r w:rsidRPr="00BA02DB" w:rsidDel="00B148FC">
          <w:rPr>
            <w:color w:val="auto"/>
          </w:rPr>
          <w:delText>es</w:delText>
        </w:r>
      </w:del>
      <w:r w:rsidRPr="00BA02DB">
        <w:rPr>
          <w:color w:val="auto"/>
        </w:rPr>
        <w:t xml:space="preserve"> direct evidence for a strong per capita effect of predators on pest</w:t>
      </w:r>
      <w:ins w:id="326" w:author="." w:date="2020-02-14T21:43:00Z">
        <w:r w:rsidR="00A7033C">
          <w:rPr>
            <w:rFonts w:hint="eastAsia"/>
            <w:color w:val="auto"/>
          </w:rPr>
          <w:t>s</w:t>
        </w:r>
      </w:ins>
      <w:del w:id="327" w:author="." w:date="2020-02-12T21:40:00Z">
        <w:r w:rsidRPr="00BA02DB" w:rsidDel="00B148FC">
          <w:rPr>
            <w:color w:val="auto"/>
          </w:rPr>
          <w:delText>s</w:delText>
        </w:r>
      </w:del>
      <w:r w:rsidRPr="00BA02DB">
        <w:rPr>
          <w:color w:val="auto"/>
        </w:rPr>
        <w:t xml:space="preserve"> regardless of farm type</w:t>
      </w:r>
      <w:ins w:id="328" w:author="." w:date="2020-02-12T21:44:00Z">
        <w:r w:rsidR="00B148FC" w:rsidRPr="00BA02DB">
          <w:rPr>
            <w:rFonts w:hint="eastAsia"/>
            <w:color w:val="auto"/>
          </w:rPr>
          <w:t>.</w:t>
        </w:r>
      </w:ins>
      <w:del w:id="329" w:author="." w:date="2020-02-12T21:44:00Z">
        <w:r w:rsidRPr="00BA02DB" w:rsidDel="00B148FC">
          <w:rPr>
            <w:color w:val="auto"/>
          </w:rPr>
          <w:delText>, highlighting the important functional roles of generalist predators in rice agro-ecosystems.</w:delText>
        </w:r>
      </w:del>
      <w:r w:rsidRPr="00BA02DB">
        <w:rPr>
          <w:color w:val="auto"/>
        </w:rPr>
        <w:t xml:space="preserve"> </w:t>
      </w:r>
      <w:r w:rsidR="00403D80" w:rsidRPr="00BA02DB">
        <w:rPr>
          <w:color w:val="auto"/>
        </w:rPr>
        <w:t xml:space="preserve"> </w:t>
      </w:r>
      <w:del w:id="330" w:author="." w:date="2020-02-12T21:44:00Z">
        <w:r w:rsidRPr="00BA02DB" w:rsidDel="00B148FC">
          <w:rPr>
            <w:color w:val="auto"/>
          </w:rPr>
          <w:delText>In addition</w:delText>
        </w:r>
      </w:del>
      <w:ins w:id="331" w:author="." w:date="2020-02-12T21:44:00Z">
        <w:r w:rsidR="00B148FC" w:rsidRPr="00BA02DB">
          <w:rPr>
            <w:rFonts w:hint="eastAsia"/>
            <w:color w:val="auto"/>
          </w:rPr>
          <w:t>Moreover</w:t>
        </w:r>
      </w:ins>
      <w:r w:rsidRPr="00BA02DB">
        <w:rPr>
          <w:color w:val="auto"/>
        </w:rPr>
        <w:t>, pest consumption by predators increased over crop stage (F</w:t>
      </w:r>
      <w:r w:rsidRPr="00BA02DB">
        <w:rPr>
          <w:rFonts w:eastAsia="微軟正黑體"/>
          <w:color w:val="auto"/>
        </w:rPr>
        <w:t>ig. 3)</w:t>
      </w:r>
      <w:r w:rsidRPr="00BA02DB">
        <w:rPr>
          <w:color w:val="auto"/>
        </w:rPr>
        <w:t xml:space="preserve">, </w:t>
      </w:r>
      <w:ins w:id="332" w:author="." w:date="2020-02-12T21:44:00Z">
        <w:r w:rsidR="00B148FC" w:rsidRPr="00BA02DB">
          <w:rPr>
            <w:color w:val="auto"/>
          </w:rPr>
          <w:t>highlightin</w:t>
        </w:r>
        <w:r w:rsidR="00A7033C">
          <w:rPr>
            <w:color w:val="auto"/>
          </w:rPr>
          <w:t>g the important functional role</w:t>
        </w:r>
        <w:r w:rsidR="00B148FC" w:rsidRPr="00BA02DB">
          <w:rPr>
            <w:color w:val="auto"/>
          </w:rPr>
          <w:t xml:space="preserve"> of generalist predators in rice agro-ecosystems</w:t>
        </w:r>
      </w:ins>
      <w:ins w:id="333" w:author="." w:date="2020-02-12T21:46:00Z">
        <w:r w:rsidR="00B148FC" w:rsidRPr="00BA02DB">
          <w:rPr>
            <w:rFonts w:hint="eastAsia"/>
            <w:color w:val="auto"/>
          </w:rPr>
          <w:t xml:space="preserve"> over time</w:t>
        </w:r>
      </w:ins>
      <w:ins w:id="334" w:author="." w:date="2020-02-12T21:44:00Z">
        <w:r w:rsidR="00B148FC" w:rsidRPr="00BA02DB">
          <w:rPr>
            <w:color w:val="auto"/>
          </w:rPr>
          <w:t>.</w:t>
        </w:r>
      </w:ins>
      <w:ins w:id="335" w:author="." w:date="2020-02-12T21:46:00Z">
        <w:r w:rsidR="00B148FC" w:rsidRPr="00BA02DB">
          <w:rPr>
            <w:rFonts w:hint="eastAsia"/>
            <w:color w:val="auto"/>
          </w:rPr>
          <w:t xml:space="preserve"> </w:t>
        </w:r>
      </w:ins>
      <w:commentRangeStart w:id="336"/>
      <w:del w:id="337" w:author="." w:date="2020-02-12T21:46:00Z">
        <w:r w:rsidRPr="00BA02DB" w:rsidDel="00B148FC">
          <w:rPr>
            <w:color w:val="auto"/>
          </w:rPr>
          <w:delText xml:space="preserve">indicating an increasing biocontrol </w:delText>
        </w:r>
        <w:r w:rsidR="00D22BC9" w:rsidRPr="00BA02DB" w:rsidDel="00B148FC">
          <w:rPr>
            <w:color w:val="auto"/>
          </w:rPr>
          <w:delText>efficacy</w:delText>
        </w:r>
        <w:r w:rsidRPr="00BA02DB" w:rsidDel="00B148FC">
          <w:rPr>
            <w:color w:val="auto"/>
          </w:rPr>
          <w:delText xml:space="preserve"> of these predators over time.</w:delText>
        </w:r>
      </w:del>
      <w:commentRangeEnd w:id="336"/>
      <w:r w:rsidR="00B148FC" w:rsidRPr="00BA02DB">
        <w:rPr>
          <w:rStyle w:val="a8"/>
          <w:rFonts w:eastAsiaTheme="minorEastAsia" w:hAnsi="Times New Roman" w:cs="Times New Roman"/>
          <w:color w:val="auto"/>
          <w:lang w:eastAsia="en-US"/>
        </w:rPr>
        <w:commentReference w:id="336"/>
      </w:r>
    </w:p>
    <w:p w:rsidR="000272D6" w:rsidRPr="00BA02DB" w:rsidRDefault="000272D6" w:rsidP="0088119C">
      <w:pPr>
        <w:pStyle w:val="a5"/>
        <w:spacing w:line="480" w:lineRule="auto"/>
        <w:ind w:left="0" w:firstLine="482"/>
        <w:rPr>
          <w:color w:val="auto"/>
        </w:rPr>
      </w:pPr>
      <w:r w:rsidRPr="00BA02DB">
        <w:rPr>
          <w:color w:val="auto"/>
        </w:rPr>
        <w:t xml:space="preserve">Contrasting to previous studies based on snap-shot observations or experimental manipulations of certain predator </w:t>
      </w:r>
      <w:proofErr w:type="spellStart"/>
      <w:r w:rsidRPr="00BA02DB">
        <w:rPr>
          <w:color w:val="auto"/>
        </w:rPr>
        <w:t>taxon</w:t>
      </w:r>
      <w:proofErr w:type="spellEnd"/>
      <w:r w:rsidRPr="00BA02DB">
        <w:rPr>
          <w:color w:val="auto"/>
        </w:rPr>
        <w:t xml:space="preserve"> </w:t>
      </w:r>
      <w:r w:rsidR="00C93E5F" w:rsidRPr="00BA02DB">
        <w:rPr>
          <w:color w:val="auto"/>
        </w:rPr>
        <w:fldChar w:fldCharType="begin">
          <w:fldData xml:space="preserve">PEVuZE5vdGU+PENpdGU+PEF1dGhvcj5CaXJraG9mZXI8L0F1dGhvcj48WWVhcj4yMDA4PC9ZZWFy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</w:fldData>
        </w:fldChar>
      </w:r>
      <w:r w:rsidR="006F3507" w:rsidRPr="00BA02DB">
        <w:rPr>
          <w:color w:val="auto"/>
        </w:rPr>
        <w:instrText xml:space="preserve"> ADDIN EN.CITE </w:instrText>
      </w:r>
      <w:r w:rsidR="00C93E5F" w:rsidRPr="00BA02DB">
        <w:rPr>
          <w:color w:val="auto"/>
        </w:rPr>
        <w:fldChar w:fldCharType="begin">
          <w:fldData xml:space="preserve">PEVuZE5vdGU+PENpdGU+PEF1dGhvcj5CaXJraG9mZXI8L0F1dGhvcj48WWVhcj4yMDA4PC9ZZWFy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</w:fldData>
        </w:fldChar>
      </w:r>
      <w:r w:rsidR="006F3507" w:rsidRPr="00BA02DB">
        <w:rPr>
          <w:color w:val="auto"/>
        </w:rPr>
        <w:instrText xml:space="preserve"> ADDIN EN.CITE.DATA </w:instrText>
      </w:r>
      <w:r w:rsidR="00C93E5F" w:rsidRPr="00BA02DB">
        <w:rPr>
          <w:color w:val="auto"/>
        </w:rPr>
      </w:r>
      <w:r w:rsidR="00C93E5F" w:rsidRPr="00BA02DB">
        <w:rPr>
          <w:color w:val="auto"/>
        </w:rPr>
        <w:fldChar w:fldCharType="end"/>
      </w:r>
      <w:r w:rsidR="00C93E5F" w:rsidRPr="00BA02DB">
        <w:rPr>
          <w:color w:val="auto"/>
        </w:rPr>
      </w:r>
      <w:r w:rsidR="00C93E5F" w:rsidRPr="00BA02DB">
        <w:rPr>
          <w:color w:val="auto"/>
        </w:rPr>
        <w:fldChar w:fldCharType="separate"/>
      </w:r>
      <w:r w:rsidR="006F3507" w:rsidRPr="00BA02DB">
        <w:rPr>
          <w:noProof/>
          <w:color w:val="auto"/>
        </w:rPr>
        <w:t>(Birkhofer et al. 2008)</w:t>
      </w:r>
      <w:r w:rsidR="00C93E5F" w:rsidRPr="00BA02DB">
        <w:rPr>
          <w:color w:val="auto"/>
        </w:rPr>
        <w:fldChar w:fldCharType="end"/>
      </w:r>
      <w:r w:rsidRPr="00BA02DB">
        <w:rPr>
          <w:color w:val="auto"/>
        </w:rPr>
        <w:t>, our stable isotope approach over crop stage reveals temporal variation</w:t>
      </w:r>
      <w:ins w:id="338" w:author="." w:date="2020-02-12T21:49:00Z">
        <w:r w:rsidR="00B148FC" w:rsidRPr="00BA02DB">
          <w:rPr>
            <w:rFonts w:hint="eastAsia"/>
            <w:color w:val="auto"/>
          </w:rPr>
          <w:t>s</w:t>
        </w:r>
      </w:ins>
      <w:r w:rsidRPr="00BA02DB">
        <w:rPr>
          <w:color w:val="auto"/>
        </w:rPr>
        <w:t xml:space="preserve"> in </w:t>
      </w:r>
      <w:proofErr w:type="spellStart"/>
      <w:ins w:id="339" w:author="." w:date="2020-02-12T21:49:00Z">
        <w:r w:rsidR="00B148FC" w:rsidRPr="00BA02DB">
          <w:rPr>
            <w:rFonts w:hint="eastAsia"/>
            <w:color w:val="auto"/>
          </w:rPr>
          <w:t>trophic</w:t>
        </w:r>
        <w:proofErr w:type="spellEnd"/>
        <w:r w:rsidR="00B148FC" w:rsidRPr="00BA02DB">
          <w:rPr>
            <w:rFonts w:hint="eastAsia"/>
            <w:color w:val="auto"/>
          </w:rPr>
          <w:t xml:space="preserve"> dynamics of generalist </w:t>
        </w:r>
      </w:ins>
      <w:r w:rsidRPr="00BA02DB">
        <w:rPr>
          <w:rFonts w:hAnsi="Times New Roman" w:cs="Times New Roman"/>
          <w:color w:val="auto"/>
        </w:rPr>
        <w:t>predators</w:t>
      </w:r>
      <w:del w:id="340" w:author="." w:date="2020-02-12T21:49:00Z">
        <w:r w:rsidRPr="00BA02DB" w:rsidDel="00B148FC">
          <w:rPr>
            <w:rFonts w:hAnsi="Times New Roman" w:cs="Times New Roman"/>
            <w:color w:val="auto"/>
          </w:rPr>
          <w:delText>’ biocontrol</w:delText>
        </w:r>
        <w:r w:rsidRPr="00BA02DB" w:rsidDel="00B148FC">
          <w:rPr>
            <w:color w:val="auto"/>
          </w:rPr>
          <w:delText xml:space="preserve"> roles</w:delText>
        </w:r>
      </w:del>
      <w:r w:rsidRPr="00BA02DB">
        <w:rPr>
          <w:color w:val="auto"/>
        </w:rPr>
        <w:t xml:space="preserve"> under natural settings. </w:t>
      </w:r>
      <w:r w:rsidR="00403D80" w:rsidRPr="00BA02DB">
        <w:rPr>
          <w:color w:val="auto"/>
        </w:rPr>
        <w:t xml:space="preserve"> </w:t>
      </w:r>
      <w:r w:rsidRPr="00BA02DB">
        <w:rPr>
          <w:color w:val="auto"/>
        </w:rPr>
        <w:t>Namely, generalist predators consumed higher</w:t>
      </w:r>
      <w:ins w:id="341" w:author="." w:date="2020-02-12T21:50:00Z">
        <w:r w:rsidR="00B148FC" w:rsidRPr="00BA02DB">
          <w:rPr>
            <w:rFonts w:hint="eastAsia"/>
            <w:color w:val="auto"/>
          </w:rPr>
          <w:t xml:space="preserve"> proportion</w:t>
        </w:r>
      </w:ins>
      <w:del w:id="342" w:author="." w:date="2020-02-12T21:50:00Z">
        <w:r w:rsidRPr="00BA02DB" w:rsidDel="00B148FC">
          <w:rPr>
            <w:color w:val="auto"/>
          </w:rPr>
          <w:delText xml:space="preserve"> amounts</w:delText>
        </w:r>
      </w:del>
      <w:r w:rsidRPr="00BA02DB">
        <w:rPr>
          <w:color w:val="auto"/>
        </w:rPr>
        <w:t xml:space="preserve"> of pest</w:t>
      </w:r>
      <w:ins w:id="343" w:author="." w:date="2020-02-12T21:51:00Z">
        <w:r w:rsidR="00B148FC" w:rsidRPr="00BA02DB">
          <w:rPr>
            <w:rFonts w:hint="eastAsia"/>
            <w:color w:val="auto"/>
          </w:rPr>
          <w:t xml:space="preserve"> </w:t>
        </w:r>
      </w:ins>
      <w:ins w:id="344" w:author="." w:date="2020-02-12T21:52:00Z">
        <w:r w:rsidR="00B148FC" w:rsidRPr="00BA02DB">
          <w:rPr>
            <w:rFonts w:hint="eastAsia"/>
            <w:color w:val="auto"/>
          </w:rPr>
          <w:t>species</w:t>
        </w:r>
      </w:ins>
      <w:del w:id="345" w:author="." w:date="2020-02-12T21:51:00Z">
        <w:r w:rsidRPr="00BA02DB" w:rsidDel="00B148FC">
          <w:rPr>
            <w:color w:val="auto"/>
          </w:rPr>
          <w:delText>s</w:delText>
        </w:r>
      </w:del>
      <w:ins w:id="346" w:author="." w:date="2020-02-12T21:50:00Z">
        <w:r w:rsidR="00B148FC" w:rsidRPr="00BA02DB">
          <w:rPr>
            <w:rFonts w:hint="eastAsia"/>
            <w:color w:val="auto"/>
          </w:rPr>
          <w:t xml:space="preserve"> in the diet</w:t>
        </w:r>
      </w:ins>
      <w:r w:rsidRPr="00BA02DB">
        <w:rPr>
          <w:color w:val="auto"/>
        </w:rPr>
        <w:t xml:space="preserve"> at later crop stages (Fig. 3 and 4). </w:t>
      </w:r>
      <w:r w:rsidR="00403D80" w:rsidRPr="00BA02DB">
        <w:rPr>
          <w:color w:val="auto"/>
        </w:rPr>
        <w:t xml:space="preserve"> </w:t>
      </w:r>
      <w:r w:rsidRPr="00BA02DB">
        <w:rPr>
          <w:color w:val="auto"/>
        </w:rPr>
        <w:t xml:space="preserve">This may be due to the feeding nature of generalist predators, whose diet composition could depend on </w:t>
      </w:r>
      <w:r w:rsidRPr="00BA02DB">
        <w:rPr>
          <w:color w:val="auto"/>
        </w:rPr>
        <w:lastRenderedPageBreak/>
        <w:t xml:space="preserve">the availability of prey items </w:t>
      </w:r>
      <w:r w:rsidR="00C93E5F" w:rsidRPr="00BA02DB">
        <w:rPr>
          <w:color w:val="auto"/>
        </w:rPr>
        <w:fldChar w:fldCharType="begin">
          <w:fldData xml:space="preserve">PEVuZE5vdGU+PENpdGU+PEF1dGhvcj5LaXJpdGFuaTwvQXV0aG9yPjxZZWFyPjE5NzI8L1llYXI+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</w:fldData>
        </w:fldChar>
      </w:r>
      <w:r w:rsidR="00E50277" w:rsidRPr="00BA02DB">
        <w:rPr>
          <w:color w:val="auto"/>
        </w:rPr>
        <w:instrText xml:space="preserve"> ADDIN EN.CITE </w:instrText>
      </w:r>
      <w:r w:rsidR="00C93E5F" w:rsidRPr="00BA02DB">
        <w:rPr>
          <w:color w:val="auto"/>
        </w:rPr>
        <w:fldChar w:fldCharType="begin">
          <w:fldData xml:space="preserve">PEVuZE5vdGU+PENpdGU+PEF1dGhvcj5LaXJpdGFuaTwvQXV0aG9yPjxZZWFyPjE5NzI8L1llYXI+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</w:fldData>
        </w:fldChar>
      </w:r>
      <w:r w:rsidR="00E50277" w:rsidRPr="00BA02DB">
        <w:rPr>
          <w:color w:val="auto"/>
        </w:rPr>
        <w:instrText xml:space="preserve"> ADDIN EN.CITE.DATA </w:instrText>
      </w:r>
      <w:r w:rsidR="00C93E5F" w:rsidRPr="00BA02DB">
        <w:rPr>
          <w:color w:val="auto"/>
        </w:rPr>
      </w:r>
      <w:r w:rsidR="00C93E5F" w:rsidRPr="00BA02DB">
        <w:rPr>
          <w:color w:val="auto"/>
        </w:rPr>
        <w:fldChar w:fldCharType="end"/>
      </w:r>
      <w:r w:rsidR="00C93E5F" w:rsidRPr="00BA02DB">
        <w:rPr>
          <w:color w:val="auto"/>
        </w:rPr>
      </w:r>
      <w:r w:rsidR="00C93E5F" w:rsidRPr="00BA02DB">
        <w:rPr>
          <w:color w:val="auto"/>
        </w:rPr>
        <w:fldChar w:fldCharType="separate"/>
      </w:r>
      <w:r w:rsidR="00E50277" w:rsidRPr="00BA02DB">
        <w:rPr>
          <w:noProof/>
          <w:color w:val="auto"/>
        </w:rPr>
        <w:t>(Kiritani et al. 1972; Nyffeler 1999)</w:t>
      </w:r>
      <w:r w:rsidR="00C93E5F" w:rsidRPr="00BA02DB">
        <w:rPr>
          <w:color w:val="auto"/>
        </w:rPr>
        <w:fldChar w:fldCharType="end"/>
      </w:r>
      <w:r w:rsidRPr="00BA02DB">
        <w:rPr>
          <w:color w:val="auto"/>
        </w:rPr>
        <w:t xml:space="preserve">. </w:t>
      </w:r>
      <w:r w:rsidR="00F67AAF" w:rsidRPr="00BA02DB">
        <w:rPr>
          <w:color w:val="auto"/>
        </w:rPr>
        <w:t xml:space="preserve"> </w:t>
      </w:r>
      <w:r w:rsidRPr="00BA02DB">
        <w:rPr>
          <w:color w:val="auto"/>
        </w:rPr>
        <w:t>In our study sites, the relative abundance of rice herbivores increased as the crop developed</w:t>
      </w:r>
      <w:del w:id="347" w:author="." w:date="2020-02-12T21:53:00Z">
        <w:r w:rsidRPr="00BA02DB" w:rsidDel="00B148FC">
          <w:rPr>
            <w:color w:val="auto"/>
          </w:rPr>
          <w:delText>,</w:delText>
        </w:r>
      </w:del>
      <w:r w:rsidRPr="00BA02DB">
        <w:rPr>
          <w:color w:val="auto"/>
        </w:rPr>
        <w:t xml:space="preserve"> compar</w:t>
      </w:r>
      <w:ins w:id="348" w:author="." w:date="2020-02-12T21:52:00Z">
        <w:r w:rsidR="00B148FC" w:rsidRPr="00BA02DB">
          <w:rPr>
            <w:rFonts w:hint="eastAsia"/>
            <w:color w:val="auto"/>
          </w:rPr>
          <w:t>ed</w:t>
        </w:r>
      </w:ins>
      <w:del w:id="349" w:author="." w:date="2020-02-12T21:52:00Z">
        <w:r w:rsidRPr="00BA02DB" w:rsidDel="00B148FC">
          <w:rPr>
            <w:color w:val="auto"/>
          </w:rPr>
          <w:delText>ing</w:delText>
        </w:r>
      </w:del>
      <w:r w:rsidRPr="00BA02DB">
        <w:rPr>
          <w:color w:val="auto"/>
        </w:rPr>
        <w:t xml:space="preserve"> with that of tourist herbivores and </w:t>
      </w:r>
      <w:proofErr w:type="spellStart"/>
      <w:r w:rsidRPr="00BA02DB">
        <w:rPr>
          <w:color w:val="auto"/>
        </w:rPr>
        <w:t>detritivores</w:t>
      </w:r>
      <w:proofErr w:type="spellEnd"/>
      <w:r w:rsidRPr="00BA02DB">
        <w:rPr>
          <w:color w:val="auto"/>
        </w:rPr>
        <w:t xml:space="preserve"> (</w:t>
      </w:r>
      <w:r w:rsidRPr="00BA02DB">
        <w:rPr>
          <w:bCs/>
          <w:color w:val="auto"/>
        </w:rPr>
        <w:t>Appendix</w:t>
      </w:r>
      <w:r w:rsidRPr="00BA02DB">
        <w:rPr>
          <w:rFonts w:hint="eastAsia"/>
          <w:bCs/>
          <w:color w:val="auto"/>
        </w:rPr>
        <w:t xml:space="preserve"> S1: </w:t>
      </w:r>
      <w:r w:rsidRPr="00BA02DB">
        <w:rPr>
          <w:color w:val="auto"/>
        </w:rPr>
        <w:t xml:space="preserve">Fig. S2). </w:t>
      </w:r>
      <w:r w:rsidR="00403D80" w:rsidRPr="00BA02DB">
        <w:rPr>
          <w:color w:val="auto"/>
        </w:rPr>
        <w:t xml:space="preserve"> </w:t>
      </w:r>
      <w:r w:rsidRPr="00BA02DB">
        <w:rPr>
          <w:color w:val="auto"/>
        </w:rPr>
        <w:t>Accordingly, the predators consumed more rice herbivores when herbivore abundance was high (</w:t>
      </w:r>
      <w:r w:rsidRPr="00BA02DB">
        <w:rPr>
          <w:bCs/>
          <w:color w:val="auto"/>
        </w:rPr>
        <w:t>Appendix</w:t>
      </w:r>
      <w:r w:rsidRPr="00BA02DB">
        <w:rPr>
          <w:rFonts w:hint="eastAsia"/>
          <w:bCs/>
          <w:color w:val="auto"/>
        </w:rPr>
        <w:t xml:space="preserve"> S1: </w:t>
      </w:r>
      <w:r w:rsidRPr="00BA02DB">
        <w:rPr>
          <w:color w:val="auto"/>
        </w:rPr>
        <w:t xml:space="preserve">Fig. S3). </w:t>
      </w:r>
      <w:r w:rsidR="008139F4" w:rsidRPr="00BA02DB">
        <w:rPr>
          <w:color w:val="auto"/>
        </w:rPr>
        <w:t xml:space="preserve"> </w:t>
      </w:r>
      <w:r w:rsidRPr="00BA02DB">
        <w:rPr>
          <w:color w:val="auto"/>
        </w:rPr>
        <w:t>This finding suggests that</w:t>
      </w:r>
      <w:ins w:id="350" w:author="." w:date="2020-02-12T21:54:00Z">
        <w:r w:rsidR="008A21A9" w:rsidRPr="00BA02DB">
          <w:rPr>
            <w:rFonts w:hint="eastAsia"/>
            <w:color w:val="auto"/>
          </w:rPr>
          <w:t xml:space="preserve"> generalist predators are capable of tracking pest pop</w:t>
        </w:r>
      </w:ins>
      <w:ins w:id="351" w:author="." w:date="2020-02-12T21:55:00Z">
        <w:r w:rsidR="008A21A9" w:rsidRPr="00BA02DB">
          <w:rPr>
            <w:rFonts w:hint="eastAsia"/>
            <w:color w:val="auto"/>
          </w:rPr>
          <w:t>ulations and</w:t>
        </w:r>
      </w:ins>
      <w:ins w:id="352" w:author="." w:date="2020-02-12T21:56:00Z">
        <w:r w:rsidR="008A21A9" w:rsidRPr="00BA02DB">
          <w:rPr>
            <w:rFonts w:hint="eastAsia"/>
            <w:color w:val="auto"/>
          </w:rPr>
          <w:t xml:space="preserve"> </w:t>
        </w:r>
      </w:ins>
      <w:ins w:id="353" w:author="." w:date="2020-02-12T21:55:00Z">
        <w:r w:rsidR="008A21A9" w:rsidRPr="00BA02DB">
          <w:rPr>
            <w:rFonts w:hint="eastAsia"/>
            <w:color w:val="auto"/>
          </w:rPr>
          <w:t>increasing</w:t>
        </w:r>
      </w:ins>
      <w:ins w:id="354" w:author="." w:date="2020-02-12T21:56:00Z">
        <w:r w:rsidR="008A21A9" w:rsidRPr="00BA02DB">
          <w:rPr>
            <w:rFonts w:hint="eastAsia"/>
            <w:color w:val="auto"/>
          </w:rPr>
          <w:t xml:space="preserve"> their</w:t>
        </w:r>
      </w:ins>
      <w:ins w:id="355" w:author="." w:date="2020-02-14T21:45:00Z">
        <w:r w:rsidR="00A7033C">
          <w:rPr>
            <w:rFonts w:hint="eastAsia"/>
            <w:color w:val="auto"/>
          </w:rPr>
          <w:t xml:space="preserve"> </w:t>
        </w:r>
      </w:ins>
      <w:ins w:id="356" w:author="." w:date="2020-02-12T21:55:00Z">
        <w:r w:rsidR="008A21A9" w:rsidRPr="00BA02DB">
          <w:rPr>
            <w:rFonts w:hint="eastAsia"/>
            <w:color w:val="auto"/>
          </w:rPr>
          <w:t>consumption</w:t>
        </w:r>
      </w:ins>
      <w:ins w:id="357" w:author="." w:date="2020-02-12T21:56:00Z">
        <w:r w:rsidR="008A21A9" w:rsidRPr="00BA02DB">
          <w:rPr>
            <w:rFonts w:hint="eastAsia"/>
            <w:color w:val="auto"/>
          </w:rPr>
          <w:t xml:space="preserve"> on pest</w:t>
        </w:r>
      </w:ins>
      <w:ins w:id="358" w:author="." w:date="2020-02-13T09:03:00Z">
        <w:r w:rsidR="00145715">
          <w:rPr>
            <w:rFonts w:hint="eastAsia"/>
            <w:color w:val="auto"/>
          </w:rPr>
          <w:t>s</w:t>
        </w:r>
      </w:ins>
      <w:ins w:id="359" w:author="." w:date="2020-02-12T21:56:00Z">
        <w:r w:rsidR="008A21A9" w:rsidRPr="00BA02DB">
          <w:rPr>
            <w:rFonts w:hint="eastAsia"/>
            <w:color w:val="auto"/>
          </w:rPr>
          <w:t xml:space="preserve"> accordingly.</w:t>
        </w:r>
      </w:ins>
      <w:ins w:id="360" w:author="." w:date="2020-02-12T21:54:00Z">
        <w:r w:rsidR="008A21A9" w:rsidRPr="00BA02DB">
          <w:rPr>
            <w:rFonts w:hint="eastAsia"/>
            <w:color w:val="auto"/>
          </w:rPr>
          <w:t xml:space="preserve"> </w:t>
        </w:r>
      </w:ins>
      <w:commentRangeStart w:id="361"/>
      <w:ins w:id="362" w:author="." w:date="2020-02-12T21:56:00Z">
        <w:r w:rsidR="008A21A9" w:rsidRPr="00BA02DB">
          <w:rPr>
            <w:rFonts w:hint="eastAsia"/>
            <w:color w:val="auto"/>
          </w:rPr>
          <w:t>T</w:t>
        </w:r>
      </w:ins>
      <w:ins w:id="363" w:author="." w:date="2020-02-12T21:54:00Z">
        <w:r w:rsidR="008A21A9" w:rsidRPr="00BA02DB">
          <w:rPr>
            <w:rFonts w:hint="eastAsia"/>
            <w:color w:val="auto"/>
          </w:rPr>
          <w:t>herefore</w:t>
        </w:r>
      </w:ins>
      <w:ins w:id="364" w:author="." w:date="2020-02-12T21:56:00Z">
        <w:r w:rsidR="008A21A9" w:rsidRPr="00BA02DB">
          <w:rPr>
            <w:rFonts w:hint="eastAsia"/>
            <w:color w:val="auto"/>
          </w:rPr>
          <w:t>,</w:t>
        </w:r>
      </w:ins>
      <w:ins w:id="365" w:author="." w:date="2020-02-12T21:53:00Z">
        <w:r w:rsidR="008A21A9" w:rsidRPr="00BA02DB">
          <w:rPr>
            <w:rFonts w:hint="eastAsia"/>
            <w:color w:val="auto"/>
          </w:rPr>
          <w:t xml:space="preserve"> </w:t>
        </w:r>
      </w:ins>
      <w:r w:rsidRPr="00BA02DB">
        <w:rPr>
          <w:color w:val="auto"/>
        </w:rPr>
        <w:t>farming practices promoting generalist predators in early crop season will likely benefit pest control in later season</w:t>
      </w:r>
      <w:ins w:id="366" w:author="." w:date="2020-02-12T21:57:00Z">
        <w:r w:rsidR="008A21A9" w:rsidRPr="00BA02DB">
          <w:rPr>
            <w:rFonts w:hint="eastAsia"/>
            <w:color w:val="auto"/>
          </w:rPr>
          <w:t xml:space="preserve"> when pest populations build up</w:t>
        </w:r>
      </w:ins>
      <w:commentRangeEnd w:id="361"/>
      <w:ins w:id="367" w:author="." w:date="2020-02-13T11:47:00Z">
        <w:r w:rsidR="008C6D54">
          <w:rPr>
            <w:rStyle w:val="a8"/>
            <w:rFonts w:eastAsiaTheme="minorEastAsia" w:hAnsi="Times New Roman" w:cs="Times New Roman"/>
            <w:color w:val="auto"/>
            <w:lang w:eastAsia="en-US"/>
          </w:rPr>
          <w:commentReference w:id="361"/>
        </w:r>
      </w:ins>
      <w:del w:id="368" w:author="." w:date="2020-02-12T21:57:00Z">
        <w:r w:rsidRPr="00BA02DB" w:rsidDel="008A21A9">
          <w:rPr>
            <w:color w:val="auto"/>
          </w:rPr>
          <w:delText>.</w:delText>
        </w:r>
      </w:del>
    </w:p>
    <w:p w:rsidR="00A60C91" w:rsidRPr="008F690E" w:rsidRDefault="00A60C91" w:rsidP="0088119C">
      <w:pPr>
        <w:pStyle w:val="a5"/>
        <w:spacing w:line="480" w:lineRule="auto"/>
        <w:ind w:left="0" w:firstLine="482"/>
        <w:rPr>
          <w:color w:val="FF0000"/>
        </w:rPr>
      </w:pPr>
    </w:p>
    <w:p w:rsidR="00A60C91" w:rsidRPr="005E0A38" w:rsidRDefault="00FD6600" w:rsidP="00A60C91">
      <w:pPr>
        <w:spacing w:line="480" w:lineRule="auto"/>
        <w:ind w:right="-7"/>
        <w:jc w:val="center"/>
        <w:rPr>
          <w:rFonts w:cs="Times New Roman"/>
          <w:b/>
          <w:i/>
          <w:iCs/>
        </w:rPr>
      </w:pPr>
      <w:r w:rsidRPr="005E0A38">
        <w:rPr>
          <w:rFonts w:cs="Times New Roman"/>
          <w:b/>
          <w:i/>
          <w:iCs/>
        </w:rPr>
        <w:t xml:space="preserve">Effect of alternative prey on </w:t>
      </w:r>
      <w:del w:id="369" w:author="." w:date="2020-02-13T08:55:00Z">
        <w:r w:rsidRPr="005E0A38" w:rsidDel="005E0A38">
          <w:rPr>
            <w:rFonts w:cs="Times New Roman"/>
            <w:b/>
            <w:i/>
            <w:iCs/>
          </w:rPr>
          <w:delText>biocontrol efficacy</w:delText>
        </w:r>
      </w:del>
      <w:ins w:id="370" w:author="." w:date="2020-02-13T08:55:00Z">
        <w:r w:rsidR="005E0A38" w:rsidRPr="005E0A38">
          <w:rPr>
            <w:rFonts w:cs="Times New Roman" w:hint="eastAsia"/>
            <w:b/>
            <w:i/>
            <w:iCs/>
          </w:rPr>
          <w:t>pest consumption</w:t>
        </w:r>
      </w:ins>
      <w:r w:rsidRPr="005E0A38">
        <w:rPr>
          <w:rFonts w:cs="Times New Roman"/>
          <w:b/>
          <w:i/>
          <w:iCs/>
        </w:rPr>
        <w:t xml:space="preserve"> </w:t>
      </w:r>
    </w:p>
    <w:p w:rsidR="00023C7B" w:rsidRPr="00E802CA" w:rsidRDefault="00A60C91" w:rsidP="00023C7B">
      <w:pPr>
        <w:spacing w:line="480" w:lineRule="auto"/>
        <w:ind w:right="-7" w:firstLine="480"/>
        <w:rPr>
          <w:rFonts w:cs="Times New Roman"/>
        </w:rPr>
      </w:pPr>
      <w:r w:rsidRPr="005E0A38">
        <w:rPr>
          <w:rFonts w:cs="Times New Roman"/>
        </w:rPr>
        <w:t>While arthropod generalist predators are ubiquitous</w:t>
      </w:r>
      <w:ins w:id="371" w:author="." w:date="2020-02-14T21:46:00Z">
        <w:r w:rsidR="00591C10">
          <w:rPr>
            <w:rFonts w:cs="Times New Roman" w:hint="eastAsia"/>
          </w:rPr>
          <w:t xml:space="preserve"> in agricultural lands</w:t>
        </w:r>
      </w:ins>
      <w:r w:rsidRPr="005E0A38">
        <w:rPr>
          <w:rFonts w:cs="Times New Roman"/>
        </w:rPr>
        <w:t xml:space="preserve">, their </w:t>
      </w:r>
      <w:del w:id="372" w:author="." w:date="2020-02-13T08:56:00Z">
        <w:r w:rsidRPr="005E0A38" w:rsidDel="005E0A38">
          <w:rPr>
            <w:rFonts w:cs="Times New Roman"/>
          </w:rPr>
          <w:delText xml:space="preserve">biocontrol </w:delText>
        </w:r>
      </w:del>
      <w:r w:rsidRPr="005E0A38">
        <w:rPr>
          <w:rFonts w:cs="Times New Roman"/>
        </w:rPr>
        <w:t>potential</w:t>
      </w:r>
      <w:ins w:id="373" w:author="." w:date="2020-02-13T08:56:00Z">
        <w:r w:rsidR="005E0A38" w:rsidRPr="005E0A38">
          <w:rPr>
            <w:rFonts w:cs="Times New Roman" w:hint="eastAsia"/>
          </w:rPr>
          <w:t xml:space="preserve"> as </w:t>
        </w:r>
        <w:proofErr w:type="spellStart"/>
        <w:r w:rsidR="005E0A38" w:rsidRPr="005E0A38">
          <w:rPr>
            <w:rFonts w:cs="Times New Roman" w:hint="eastAsia"/>
          </w:rPr>
          <w:t>biocontrol</w:t>
        </w:r>
        <w:proofErr w:type="spellEnd"/>
        <w:r w:rsidR="005E0A38" w:rsidRPr="005E0A38">
          <w:rPr>
            <w:rFonts w:cs="Times New Roman" w:hint="eastAsia"/>
          </w:rPr>
          <w:t xml:space="preserve"> agents</w:t>
        </w:r>
      </w:ins>
      <w:r w:rsidRPr="005E0A38">
        <w:rPr>
          <w:rFonts w:cs="Times New Roman"/>
        </w:rPr>
        <w:t xml:space="preserve"> has been questioned because they </w:t>
      </w:r>
      <w:ins w:id="374" w:author="." w:date="2020-02-14T21:47:00Z">
        <w:r w:rsidR="00591C10">
          <w:rPr>
            <w:rFonts w:cs="Times New Roman" w:hint="eastAsia"/>
          </w:rPr>
          <w:t xml:space="preserve">could </w:t>
        </w:r>
      </w:ins>
      <w:r w:rsidRPr="005E0A38">
        <w:rPr>
          <w:rFonts w:cs="Times New Roman"/>
        </w:rPr>
        <w:t xml:space="preserve">feed on more than targeted pests.  In our study, although the predators did feed on alternative prey, they still exerted strong per capita effect on pests </w:t>
      </w:r>
      <w:r w:rsidR="007B7C0B" w:rsidRPr="005E0A38">
        <w:rPr>
          <w:rFonts w:cs="Times New Roman"/>
        </w:rPr>
        <w:t>—</w:t>
      </w:r>
      <w:r w:rsidRPr="005E0A38">
        <w:rPr>
          <w:rFonts w:cs="Times New Roman"/>
        </w:rPr>
        <w:t xml:space="preserve"> rice herbivores accounted for 90-93% of predators’ diet at ripening stage, which is the critical period for crop production (Fig. 3; </w:t>
      </w:r>
      <w:r w:rsidRPr="005E0A38">
        <w:rPr>
          <w:rFonts w:cs="Times New Roman"/>
          <w:bCs/>
        </w:rPr>
        <w:t>Appendix</w:t>
      </w:r>
      <w:r w:rsidRPr="005E0A38">
        <w:rPr>
          <w:rFonts w:cs="Times New Roman" w:hint="eastAsia"/>
          <w:bCs/>
        </w:rPr>
        <w:t xml:space="preserve"> S1: </w:t>
      </w:r>
      <w:r w:rsidRPr="005E0A38">
        <w:rPr>
          <w:rFonts w:cs="Times New Roman"/>
        </w:rPr>
        <w:t xml:space="preserve">Table S3).  This finding echoes </w:t>
      </w:r>
      <w:r w:rsidR="00FD1CE9" w:rsidRPr="005E0A38">
        <w:rPr>
          <w:rFonts w:cs="Times New Roman"/>
        </w:rPr>
        <w:t>the</w:t>
      </w:r>
      <w:r w:rsidRPr="005E0A38">
        <w:rPr>
          <w:rFonts w:cs="Times New Roman"/>
        </w:rPr>
        <w:t xml:space="preserve"> </w:t>
      </w:r>
      <w:r w:rsidR="000A1A63" w:rsidRPr="005E0A38">
        <w:rPr>
          <w:rFonts w:cs="Times New Roman"/>
        </w:rPr>
        <w:t>underappreciated</w:t>
      </w:r>
      <w:r w:rsidRPr="005E0A38">
        <w:rPr>
          <w:rFonts w:cs="Times New Roman"/>
        </w:rPr>
        <w:t xml:space="preserve"> aspect that generalist predators, compared </w:t>
      </w:r>
      <w:r w:rsidR="00276EDD" w:rsidRPr="005E0A38">
        <w:rPr>
          <w:rFonts w:cs="Times New Roman"/>
        </w:rPr>
        <w:t>to</w:t>
      </w:r>
      <w:r w:rsidRPr="005E0A38">
        <w:rPr>
          <w:rFonts w:cs="Times New Roman"/>
        </w:rPr>
        <w:t xml:space="preserve"> specialist predators (e.g., parasitoids), could provide more effective </w:t>
      </w:r>
      <w:proofErr w:type="spellStart"/>
      <w:r w:rsidRPr="005E0A38">
        <w:rPr>
          <w:rFonts w:cs="Times New Roman"/>
        </w:rPr>
        <w:t>biocontrol</w:t>
      </w:r>
      <w:proofErr w:type="spellEnd"/>
      <w:r w:rsidRPr="005E0A38">
        <w:rPr>
          <w:rFonts w:cs="Times New Roman"/>
        </w:rPr>
        <w:t xml:space="preserve"> service over time because they can maintain their populations by feeding on alternative prey when targeted pest density is low, and increase in pest consumption rapidly when pest density rises </w:t>
      </w:r>
      <w:r w:rsidR="00C93E5F" w:rsidRPr="005E0A38">
        <w:rPr>
          <w:rFonts w:cs="Times New Roman"/>
        </w:rPr>
        <w:fldChar w:fldCharType="begin">
          <w:fldData xml:space="preserve">PEVuZE5vdGU+PENpdGU+PEF1dGhvcj5NdXJkb2NoPC9BdXRob3I+PFllYXI+MTk4NTwvWWVhcj48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</w:fldData>
        </w:fldChar>
      </w:r>
      <w:r w:rsidR="0000770D" w:rsidRPr="005E0A38">
        <w:rPr>
          <w:rFonts w:cs="Times New Roman"/>
        </w:rPr>
        <w:instrText xml:space="preserve"> ADDIN EN.CITE </w:instrText>
      </w:r>
      <w:r w:rsidR="00C93E5F" w:rsidRPr="005E0A38">
        <w:rPr>
          <w:rFonts w:cs="Times New Roman"/>
        </w:rPr>
        <w:fldChar w:fldCharType="begin">
          <w:fldData xml:space="preserve">PEVuZE5vdGU+PENpdGU+PEF1dGhvcj5NdXJkb2NoPC9BdXRob3I+PFllYXI+MTk4NTwvWWVhcj48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</w:fldData>
        </w:fldChar>
      </w:r>
      <w:r w:rsidR="0000770D" w:rsidRPr="005E0A38">
        <w:rPr>
          <w:rFonts w:cs="Times New Roman"/>
        </w:rPr>
        <w:instrText xml:space="preserve"> ADDIN EN.CITE.DATA </w:instrText>
      </w:r>
      <w:r w:rsidR="00C93E5F" w:rsidRPr="005E0A38">
        <w:rPr>
          <w:rFonts w:cs="Times New Roman"/>
        </w:rPr>
      </w:r>
      <w:r w:rsidR="00C93E5F" w:rsidRPr="005E0A38">
        <w:rPr>
          <w:rFonts w:cs="Times New Roman"/>
        </w:rPr>
        <w:fldChar w:fldCharType="end"/>
      </w:r>
      <w:r w:rsidR="00C93E5F" w:rsidRPr="005E0A38">
        <w:rPr>
          <w:rFonts w:cs="Times New Roman"/>
        </w:rPr>
      </w:r>
      <w:r w:rsidR="00C93E5F" w:rsidRPr="005E0A38">
        <w:rPr>
          <w:rFonts w:cs="Times New Roman"/>
        </w:rPr>
        <w:fldChar w:fldCharType="separate"/>
      </w:r>
      <w:r w:rsidR="0000770D" w:rsidRPr="005E0A38">
        <w:rPr>
          <w:rFonts w:cs="Times New Roman"/>
          <w:noProof/>
        </w:rPr>
        <w:t>(Murdoch, Chesson &amp; Chesson 1985; Symondson, Sunderland &amp; Greenstone 2002)</w:t>
      </w:r>
      <w:r w:rsidR="00C93E5F" w:rsidRPr="005E0A38">
        <w:rPr>
          <w:rFonts w:cs="Times New Roman"/>
        </w:rPr>
        <w:fldChar w:fldCharType="end"/>
      </w:r>
      <w:r w:rsidRPr="005E0A38">
        <w:rPr>
          <w:rFonts w:cs="Times New Roman"/>
        </w:rPr>
        <w:t xml:space="preserve">.  As the demand for </w:t>
      </w:r>
      <w:proofErr w:type="spellStart"/>
      <w:r w:rsidRPr="005E0A38">
        <w:rPr>
          <w:rFonts w:cs="Times New Roman"/>
        </w:rPr>
        <w:t>biocontrol</w:t>
      </w:r>
      <w:proofErr w:type="spellEnd"/>
      <w:r w:rsidRPr="005E0A38">
        <w:rPr>
          <w:rFonts w:cs="Times New Roman"/>
        </w:rPr>
        <w:t xml:space="preserve"> has increased in agriculture, we suggest that farming practitioners consider the </w:t>
      </w:r>
      <w:r w:rsidRPr="00E802CA">
        <w:rPr>
          <w:rFonts w:cs="Times New Roman"/>
        </w:rPr>
        <w:t xml:space="preserve">use of generalist predators as </w:t>
      </w:r>
      <w:proofErr w:type="spellStart"/>
      <w:r w:rsidRPr="00E802CA">
        <w:rPr>
          <w:rFonts w:cs="Times New Roman"/>
        </w:rPr>
        <w:t>biocontrol</w:t>
      </w:r>
      <w:proofErr w:type="spellEnd"/>
      <w:r w:rsidRPr="00E802CA">
        <w:rPr>
          <w:rFonts w:cs="Times New Roman"/>
        </w:rPr>
        <w:t xml:space="preserve"> agents in </w:t>
      </w:r>
      <w:r w:rsidR="00D674F5" w:rsidRPr="00E802CA">
        <w:rPr>
          <w:rFonts w:cs="Times New Roman"/>
        </w:rPr>
        <w:t xml:space="preserve">complement </w:t>
      </w:r>
      <w:r w:rsidRPr="00E802CA">
        <w:rPr>
          <w:rFonts w:cs="Times New Roman"/>
        </w:rPr>
        <w:t xml:space="preserve">with specialist predators. </w:t>
      </w:r>
    </w:p>
    <w:p w:rsidR="00A60C91" w:rsidRPr="00D67CAA" w:rsidRDefault="00A60C91" w:rsidP="00023C7B">
      <w:pPr>
        <w:spacing w:line="480" w:lineRule="auto"/>
        <w:ind w:right="-7" w:firstLine="480"/>
        <w:rPr>
          <w:rFonts w:cs="Times New Roman"/>
        </w:rPr>
      </w:pPr>
      <w:r w:rsidRPr="00E802CA">
        <w:t>Our study demonstrates the importance of temporal variation</w:t>
      </w:r>
      <w:ins w:id="375" w:author="." w:date="2020-02-14T22:36:00Z">
        <w:r w:rsidR="003C0A15">
          <w:rPr>
            <w:rFonts w:hint="eastAsia"/>
          </w:rPr>
          <w:t>s</w:t>
        </w:r>
      </w:ins>
      <w:r w:rsidRPr="00E802CA">
        <w:t xml:space="preserve"> </w:t>
      </w:r>
      <w:del w:id="376" w:author="." w:date="2020-02-14T22:36:00Z">
        <w:r w:rsidRPr="00E802CA" w:rsidDel="003C0A15">
          <w:delText>and alternative</w:delText>
        </w:r>
      </w:del>
      <w:ins w:id="377" w:author="." w:date="2020-02-14T22:36:00Z">
        <w:r w:rsidR="003C0A15">
          <w:rPr>
            <w:rFonts w:hint="eastAsia"/>
          </w:rPr>
          <w:t>in</w:t>
        </w:r>
      </w:ins>
      <w:r w:rsidRPr="00E802CA">
        <w:t xml:space="preserve"> prey</w:t>
      </w:r>
      <w:ins w:id="378" w:author="." w:date="2020-02-14T22:36:00Z">
        <w:r w:rsidR="003C0A15">
          <w:rPr>
            <w:rFonts w:hint="eastAsia"/>
          </w:rPr>
          <w:t xml:space="preserve"> populations</w:t>
        </w:r>
      </w:ins>
      <w:r w:rsidRPr="00E802CA">
        <w:t xml:space="preserve"> </w:t>
      </w:r>
      <w:r w:rsidR="00276EDD" w:rsidRPr="00E802CA">
        <w:t xml:space="preserve">on the outcome of </w:t>
      </w:r>
      <w:del w:id="379" w:author="." w:date="2020-02-13T09:04:00Z">
        <w:r w:rsidR="00276EDD" w:rsidRPr="00E802CA" w:rsidDel="00145715">
          <w:delText xml:space="preserve">biocontrol </w:delText>
        </w:r>
      </w:del>
      <w:ins w:id="380" w:author="." w:date="2020-02-13T09:04:00Z">
        <w:r w:rsidR="00145715" w:rsidRPr="00E802CA">
          <w:rPr>
            <w:rFonts w:hint="eastAsia"/>
          </w:rPr>
          <w:t>predator-pest</w:t>
        </w:r>
        <w:r w:rsidR="00145715" w:rsidRPr="00E802CA">
          <w:t xml:space="preserve"> </w:t>
        </w:r>
        <w:proofErr w:type="spellStart"/>
        <w:r w:rsidR="00145715" w:rsidRPr="00E802CA">
          <w:rPr>
            <w:rFonts w:hint="eastAsia"/>
          </w:rPr>
          <w:t>trophic</w:t>
        </w:r>
        <w:proofErr w:type="spellEnd"/>
        <w:r w:rsidR="00145715" w:rsidRPr="00E802CA">
          <w:rPr>
            <w:rFonts w:hint="eastAsia"/>
          </w:rPr>
          <w:t xml:space="preserve"> interactions</w:t>
        </w:r>
      </w:ins>
      <w:del w:id="381" w:author="." w:date="2020-02-13T09:04:00Z">
        <w:r w:rsidR="00276EDD" w:rsidRPr="00E802CA" w:rsidDel="00145715">
          <w:delText xml:space="preserve">by </w:delText>
        </w:r>
        <w:r w:rsidRPr="00E802CA" w:rsidDel="00145715">
          <w:delText xml:space="preserve">generalist </w:delText>
        </w:r>
        <w:r w:rsidRPr="00E802CA" w:rsidDel="00145715">
          <w:lastRenderedPageBreak/>
          <w:delText>predators</w:delText>
        </w:r>
      </w:del>
      <w:r w:rsidRPr="00E802CA">
        <w:t xml:space="preserve">.  </w:t>
      </w:r>
      <w:r w:rsidR="00A92ECE" w:rsidRPr="00E802CA">
        <w:t>Despite large temporal variations in species composition in a</w:t>
      </w:r>
      <w:r w:rsidRPr="00E802CA">
        <w:t xml:space="preserve">gricultural systems </w:t>
      </w:r>
      <w:r w:rsidR="00C93E5F" w:rsidRPr="00E802CA">
        <w:fldChar w:fldCharType="begin">
          <w:fldData xml:space="preserve">PEVuZE5vdGU+PENpdGU+PEF1dGhvcj5TY2hvZW5seTwvQXV0aG9yPjxZZWFyPjE5OTY8L1llYXI+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</w:fldData>
        </w:fldChar>
      </w:r>
      <w:r w:rsidR="00616204" w:rsidRPr="00E802CA">
        <w:instrText xml:space="preserve"> ADDIN EN.CITE </w:instrText>
      </w:r>
      <w:r w:rsidR="00C93E5F" w:rsidRPr="00E802CA">
        <w:fldChar w:fldCharType="begin">
          <w:fldData xml:space="preserve">PEVuZE5vdGU+PENpdGU+PEF1dGhvcj5TY2hvZW5seTwvQXV0aG9yPjxZZWFyPjE5OTY8L1llYXI+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</w:fldData>
        </w:fldChar>
      </w:r>
      <w:r w:rsidR="00616204" w:rsidRPr="00E802CA">
        <w:instrText xml:space="preserve"> ADDIN EN.CITE.DATA </w:instrText>
      </w:r>
      <w:r w:rsidR="00C93E5F" w:rsidRPr="00E802CA">
        <w:fldChar w:fldCharType="end"/>
      </w:r>
      <w:r w:rsidR="00C93E5F" w:rsidRPr="00E802CA">
        <w:fldChar w:fldCharType="separate"/>
      </w:r>
      <w:r w:rsidR="00616204" w:rsidRPr="00E802CA">
        <w:rPr>
          <w:noProof/>
        </w:rPr>
        <w:t>(Schoenly et al. 1996; Settle et al. 1996)</w:t>
      </w:r>
      <w:r w:rsidR="00C93E5F" w:rsidRPr="00E802CA">
        <w:fldChar w:fldCharType="end"/>
      </w:r>
      <w:r w:rsidR="00A92ECE" w:rsidRPr="00E802CA">
        <w:rPr>
          <w:noProof/>
        </w:rPr>
        <w:t xml:space="preserve">, </w:t>
      </w:r>
      <w:del w:id="382" w:author="." w:date="2020-02-13T09:11:00Z">
        <w:r w:rsidRPr="00E802CA" w:rsidDel="001C62FF">
          <w:delText xml:space="preserve">quantitative </w:delText>
        </w:r>
      </w:del>
      <w:r w:rsidRPr="00E802CA">
        <w:t xml:space="preserve">studies on </w:t>
      </w:r>
      <w:ins w:id="383" w:author="." w:date="2020-02-13T09:11:00Z">
        <w:r w:rsidR="001C62FF" w:rsidRPr="00E802CA">
          <w:rPr>
            <w:rFonts w:hint="eastAsia"/>
          </w:rPr>
          <w:t xml:space="preserve">the diet composition of </w:t>
        </w:r>
      </w:ins>
      <w:r w:rsidRPr="00E802CA">
        <w:t>generalist predators</w:t>
      </w:r>
      <w:del w:id="384" w:author="." w:date="2020-02-13T09:12:00Z">
        <w:r w:rsidRPr="00E802CA" w:rsidDel="001C62FF">
          <w:delText>’ diet composition</w:delText>
        </w:r>
      </w:del>
      <w:r w:rsidRPr="00E802CA">
        <w:t xml:space="preserve"> over the course of crop season have been lacking, </w:t>
      </w:r>
      <w:del w:id="385" w:author="." w:date="2020-02-14T22:38:00Z">
        <w:r w:rsidRPr="00E802CA" w:rsidDel="00726D67">
          <w:delText xml:space="preserve">hindering </w:delText>
        </w:r>
      </w:del>
      <w:ins w:id="386" w:author="." w:date="2020-02-14T22:38:00Z">
        <w:r w:rsidR="00726D67" w:rsidRPr="00E802CA">
          <w:t>h</w:t>
        </w:r>
        <w:r w:rsidR="00726D67">
          <w:rPr>
            <w:rFonts w:hint="eastAsia"/>
          </w:rPr>
          <w:t>ampering</w:t>
        </w:r>
        <w:r w:rsidR="00726D67" w:rsidRPr="00E802CA">
          <w:t xml:space="preserve"> </w:t>
        </w:r>
      </w:ins>
      <w:r w:rsidRPr="00E802CA">
        <w:t xml:space="preserve">our understanding of these predators as </w:t>
      </w:r>
      <w:ins w:id="387" w:author="." w:date="2020-02-13T23:21:00Z">
        <w:r w:rsidR="008B464F">
          <w:rPr>
            <w:rFonts w:hint="eastAsia"/>
          </w:rPr>
          <w:t xml:space="preserve">potential </w:t>
        </w:r>
      </w:ins>
      <w:r w:rsidRPr="00E802CA">
        <w:t xml:space="preserve">biocontrol agents.  In this study, our quantitative results not only show an increasing </w:t>
      </w:r>
      <w:del w:id="388" w:author="." w:date="2020-02-13T09:13:00Z">
        <w:r w:rsidRPr="00E802CA" w:rsidDel="001C62FF">
          <w:delText>biocontrol potential</w:delText>
        </w:r>
      </w:del>
      <w:ins w:id="389" w:author="." w:date="2020-02-13T09:13:00Z">
        <w:r w:rsidR="001C62FF" w:rsidRPr="00E802CA">
          <w:rPr>
            <w:rFonts w:hint="eastAsia"/>
          </w:rPr>
          <w:t>pest consumption</w:t>
        </w:r>
      </w:ins>
      <w:r w:rsidRPr="00E802CA">
        <w:t xml:space="preserve"> </w:t>
      </w:r>
      <w:ins w:id="390" w:author="." w:date="2020-02-13T09:13:00Z">
        <w:r w:rsidR="001C62FF" w:rsidRPr="00E802CA">
          <w:rPr>
            <w:rFonts w:hint="eastAsia"/>
          </w:rPr>
          <w:t>by</w:t>
        </w:r>
      </w:ins>
      <w:del w:id="391" w:author="." w:date="2020-02-13T09:13:00Z">
        <w:r w:rsidR="00776F38" w:rsidRPr="00E802CA" w:rsidDel="001C62FF">
          <w:delText>of</w:delText>
        </w:r>
      </w:del>
      <w:r w:rsidRPr="00E802CA">
        <w:t xml:space="preserve"> generalist predators over crop stage (Fig. 3 and 4), </w:t>
      </w:r>
      <w:commentRangeStart w:id="392"/>
      <w:r w:rsidRPr="00E802CA">
        <w:t>but also imply the importance of alternative prey in sustaining predator</w:t>
      </w:r>
      <w:r w:rsidR="00776F38" w:rsidRPr="00E802CA">
        <w:t xml:space="preserve"> </w:t>
      </w:r>
      <w:r w:rsidR="00776F38" w:rsidRPr="00D67CAA">
        <w:t>populations</w:t>
      </w:r>
      <w:r w:rsidRPr="00D67CAA">
        <w:t>.</w:t>
      </w:r>
      <w:commentRangeEnd w:id="392"/>
      <w:r w:rsidR="001C62FF" w:rsidRPr="00D67CAA">
        <w:rPr>
          <w:rStyle w:val="a8"/>
          <w:rFonts w:eastAsiaTheme="minorEastAsia" w:cs="Times New Roman"/>
          <w:kern w:val="0"/>
          <w:bdr w:val="nil"/>
          <w:lang w:eastAsia="en-US"/>
        </w:rPr>
        <w:commentReference w:id="392"/>
      </w:r>
      <w:r w:rsidRPr="00D67CAA">
        <w:t xml:space="preserve">  For example, we found high abundance of </w:t>
      </w:r>
      <w:proofErr w:type="spellStart"/>
      <w:r w:rsidRPr="00D67CAA">
        <w:t>detritivores</w:t>
      </w:r>
      <w:proofErr w:type="spellEnd"/>
      <w:r w:rsidRPr="00D67CAA">
        <w:t xml:space="preserve"> (alternative prey) in early season (</w:t>
      </w:r>
      <w:r w:rsidRPr="00D67CAA">
        <w:rPr>
          <w:bCs/>
        </w:rPr>
        <w:t>Appendix</w:t>
      </w:r>
      <w:r w:rsidRPr="00D67CAA">
        <w:rPr>
          <w:rFonts w:hint="eastAsia"/>
          <w:bCs/>
        </w:rPr>
        <w:t xml:space="preserve"> S1: </w:t>
      </w:r>
      <w:r w:rsidRPr="00D67CAA">
        <w:t xml:space="preserve">Fig. </w:t>
      </w:r>
      <w:proofErr w:type="gramStart"/>
      <w:r w:rsidRPr="00D67CAA">
        <w:t>S2), which may have supported predator populations before the establishment of rice herbivores.</w:t>
      </w:r>
      <w:proofErr w:type="gramEnd"/>
      <w:r w:rsidRPr="00D67CAA">
        <w:t xml:space="preserve">  The sustained predator populations could then suppress pests </w:t>
      </w:r>
      <w:ins w:id="393" w:author="." w:date="2020-02-13T09:18:00Z">
        <w:r w:rsidR="00FD0F9A" w:rsidRPr="00D67CAA">
          <w:rPr>
            <w:rFonts w:hint="eastAsia"/>
          </w:rPr>
          <w:t xml:space="preserve">emerging </w:t>
        </w:r>
      </w:ins>
      <w:r w:rsidRPr="00D67CAA">
        <w:t xml:space="preserve">in later season </w:t>
      </w:r>
      <w:r w:rsidR="00C93E5F" w:rsidRPr="00D67CAA">
        <w:fldChar w:fldCharType="begin">
          <w:fldData xml:space="preserve">PEVuZE5vdGU+PENpdGU+PEF1dGhvcj5DaGl2ZXJ0b248L0F1dGhvcj48WWVhcj4xOTg3PC9ZZWFy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==
</w:fldData>
        </w:fldChar>
      </w:r>
      <w:r w:rsidR="00C14212" w:rsidRPr="00D67CAA">
        <w:instrText xml:space="preserve"> ADDIN EN.CITE </w:instrText>
      </w:r>
      <w:r w:rsidR="00C93E5F" w:rsidRPr="00D67CAA">
        <w:fldChar w:fldCharType="begin">
          <w:fldData xml:space="preserve">PEVuZE5vdGU+PENpdGU+PEF1dGhvcj5DaGl2ZXJ0b248L0F1dGhvcj48WWVhcj4xOTg3PC9ZZWFy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==
</w:fldData>
        </w:fldChar>
      </w:r>
      <w:r w:rsidR="00C14212" w:rsidRPr="00D67CAA">
        <w:instrText xml:space="preserve"> ADDIN EN.CITE.DATA </w:instrText>
      </w:r>
      <w:r w:rsidR="00C93E5F" w:rsidRPr="00D67CAA">
        <w:fldChar w:fldCharType="end"/>
      </w:r>
      <w:r w:rsidR="00C93E5F" w:rsidRPr="00D67CAA">
        <w:fldChar w:fldCharType="separate"/>
      </w:r>
      <w:r w:rsidR="00C14212" w:rsidRPr="00D67CAA">
        <w:rPr>
          <w:noProof/>
        </w:rPr>
        <w:t>(Chiverton 1987; Settle et al. 1996; Symondson, Sunderland &amp; Greenstone 2002)</w:t>
      </w:r>
      <w:r w:rsidR="00C93E5F" w:rsidRPr="00D67CAA">
        <w:fldChar w:fldCharType="end"/>
      </w:r>
      <w:r w:rsidRPr="00D67CAA">
        <w:t xml:space="preserve">. </w:t>
      </w:r>
      <w:r w:rsidR="00C14212" w:rsidRPr="00D67CAA">
        <w:t xml:space="preserve"> </w:t>
      </w:r>
      <w:r w:rsidRPr="00D67CAA">
        <w:t xml:space="preserve">Therefore, we propose that pest management schemes should not consider just the time when pests occur, but rather the whole crop season </w:t>
      </w:r>
      <w:r w:rsidR="00C31985" w:rsidRPr="00D67CAA">
        <w:t>al</w:t>
      </w:r>
      <w:r w:rsidRPr="00D67CAA">
        <w:t>together.</w:t>
      </w:r>
    </w:p>
    <w:p w:rsidR="000272D6" w:rsidRPr="00D67CAA" w:rsidRDefault="000272D6" w:rsidP="00023C7B">
      <w:pPr>
        <w:pStyle w:val="a5"/>
        <w:spacing w:line="480" w:lineRule="auto"/>
        <w:ind w:left="0" w:right="-7"/>
        <w:rPr>
          <w:color w:val="auto"/>
        </w:rPr>
      </w:pPr>
    </w:p>
    <w:p w:rsidR="000272D6" w:rsidRPr="00D67CAA" w:rsidRDefault="000272D6" w:rsidP="000272D6">
      <w:pPr>
        <w:pStyle w:val="a5"/>
        <w:spacing w:line="480" w:lineRule="auto"/>
        <w:ind w:left="0" w:right="-7"/>
        <w:jc w:val="center"/>
        <w:rPr>
          <w:b/>
          <w:i/>
          <w:iCs/>
          <w:color w:val="auto"/>
        </w:rPr>
      </w:pPr>
      <w:r w:rsidRPr="00D67CAA">
        <w:rPr>
          <w:b/>
          <w:i/>
          <w:iCs/>
          <w:color w:val="auto"/>
        </w:rPr>
        <w:t xml:space="preserve">Effect of farm type on </w:t>
      </w:r>
      <w:del w:id="394" w:author="." w:date="2020-02-13T11:12:00Z">
        <w:r w:rsidRPr="00D67CAA" w:rsidDel="00F97ED7">
          <w:rPr>
            <w:b/>
            <w:i/>
            <w:iCs/>
            <w:color w:val="auto"/>
          </w:rPr>
          <w:delText>biocontrol efficacy</w:delText>
        </w:r>
      </w:del>
      <w:proofErr w:type="spellStart"/>
      <w:ins w:id="395" w:author="." w:date="2020-02-13T11:12:00Z">
        <w:r w:rsidR="00F97ED7" w:rsidRPr="00D67CAA">
          <w:rPr>
            <w:rFonts w:hint="eastAsia"/>
            <w:b/>
            <w:i/>
            <w:iCs/>
            <w:color w:val="auto"/>
          </w:rPr>
          <w:t>trophic</w:t>
        </w:r>
        <w:proofErr w:type="spellEnd"/>
        <w:r w:rsidR="00F97ED7" w:rsidRPr="00D67CAA">
          <w:rPr>
            <w:rFonts w:hint="eastAsia"/>
            <w:b/>
            <w:i/>
            <w:iCs/>
            <w:color w:val="auto"/>
          </w:rPr>
          <w:t xml:space="preserve"> dynamics</w:t>
        </w:r>
      </w:ins>
    </w:p>
    <w:p w:rsidR="000272D6" w:rsidRPr="000C4462" w:rsidRDefault="000272D6" w:rsidP="000272D6">
      <w:pPr>
        <w:spacing w:line="480" w:lineRule="auto"/>
        <w:ind w:right="-7" w:firstLine="480"/>
        <w:rPr>
          <w:rFonts w:cs="Times New Roman"/>
          <w:iCs/>
        </w:rPr>
      </w:pPr>
      <w:r w:rsidRPr="00D67CAA">
        <w:rPr>
          <w:rFonts w:cs="Times New Roman"/>
          <w:iCs/>
        </w:rPr>
        <w:t xml:space="preserve">Compared with conventional farming, organic farming has been </w:t>
      </w:r>
      <w:r w:rsidR="00410BE2" w:rsidRPr="00D67CAA">
        <w:rPr>
          <w:rFonts w:cs="Times New Roman"/>
          <w:iCs/>
        </w:rPr>
        <w:t xml:space="preserve">suggested to </w:t>
      </w:r>
      <w:r w:rsidRPr="00D67CAA">
        <w:rPr>
          <w:rFonts w:cs="Times New Roman"/>
          <w:iCs/>
        </w:rPr>
        <w:t xml:space="preserve">promote predator diversity and abundance </w:t>
      </w:r>
      <w:r w:rsidR="00C93E5F" w:rsidRPr="00D67CAA">
        <w:rPr>
          <w:rFonts w:cs="Times New Roman"/>
          <w:iCs/>
        </w:rPr>
        <w:fldChar w:fldCharType="begin"/>
      </w:r>
      <w:r w:rsidR="00F62148" w:rsidRPr="00D67CAA">
        <w:rPr>
          <w:rFonts w:cs="Times New Roman"/>
          <w:iCs/>
        </w:rPr>
        <w:instrText xml:space="preserve"> ADDIN EN.CITE &lt;EndNote&gt;&lt;Cite&gt;&lt;Author&gt;Bengtsson&lt;/Author&gt;&lt;Year&gt;2005&lt;/Year&gt;&lt;RecNum&gt;767&lt;/RecNum&gt;&lt;DisplayText&gt;(Bengtsson, Ahnstrom &amp;amp; Weibull 2005)&lt;/DisplayText&gt;&lt;record&gt;&lt;rec-number&gt;767&lt;/rec-number&gt;&lt;foreign-keys&gt;&lt;key app="EN" db-id="s2a9tdf5ptxsr1ex5t7x9av4z2zfr0vx0dev" timestamp="1565017868"&gt;767&lt;/key&gt;&lt;/foreign-keys&gt;&lt;ref-type name="Journal Article"&gt;17&lt;/ref-type&gt;&lt;contributors&gt;&lt;authors&gt;&lt;author&gt;Bengtsson, J.&lt;/author&gt;&lt;author&gt;Ahnstrom, J.&lt;/author&gt;&lt;author&gt;Weibull, A. C.&lt;/author&gt;&lt;/authors&gt;&lt;/contributors&gt;&lt;auth-address&gt;SLU, Dept Ecol &amp;amp; Crop Prod Sci, Sect Landscape Ecol, S-75007 Uppsala, Sweden&lt;/auth-address&gt;&lt;titles&gt;&lt;title&gt;The effects of organic agriculture on biodiversity and abundance: a meta-analysis&lt;/title&gt;&lt;secondary-title&gt;Journal of Applied Ecology&lt;/secondary-title&gt;&lt;alt-title&gt;J Appl Ecol&lt;/alt-title&gt;&lt;/titles&gt;&lt;periodical&gt;&lt;full-title&gt;Journal of Applied Ecology&lt;/full-title&gt;&lt;abbr-1&gt;J Appl Ecol&lt;/abbr-1&gt;&lt;/periodical&gt;&lt;alt-periodical&gt;&lt;full-title&gt;Journal of Applied Ecology&lt;/full-title&gt;&lt;abbr-1&gt;J Appl Ecol&lt;/abbr-1&gt;&lt;/alt-periodical&gt;&lt;pages&gt;261-269&lt;/pages&gt;&lt;volume&gt;42&lt;/volume&gt;&lt;number&gt;2&lt;/number&gt;&lt;keywords&gt;&lt;keyword&gt;density&lt;/keyword&gt;&lt;keyword&gt;diversity&lt;/keyword&gt;&lt;keyword&gt;farming systems&lt;/keyword&gt;&lt;keyword&gt;organic farming&lt;/keyword&gt;&lt;keyword&gt;species richness&lt;/keyword&gt;&lt;keyword&gt;landscape heterogeneity&lt;/keyword&gt;&lt;keyword&gt;vegetation diversity&lt;/keyword&gt;&lt;keyword&gt;beetle communities&lt;/keyword&gt;&lt;keyword&gt;species richness&lt;/keyword&gt;&lt;keyword&gt;southern england&lt;/keyword&gt;&lt;keyword&gt;cropping systems&lt;/keyword&gt;&lt;keyword&gt;farm-management&lt;/keyword&gt;&lt;keyword&gt;soil fauna&lt;/keyword&gt;&lt;keyword&gt;agroecosystems&lt;/keyword&gt;&lt;keyword&gt;habitat&lt;/keyword&gt;&lt;/keywords&gt;&lt;dates&gt;&lt;year&gt;2005&lt;/year&gt;&lt;pub-dates&gt;&lt;date&gt;Apr&lt;/date&gt;&lt;/pub-dates&gt;&lt;/dates&gt;&lt;isbn&gt;0021-8901&lt;/isbn&gt;&lt;accession-num&gt;WOS:000228396600008&lt;/accession-num&gt;&lt;urls&gt;&lt;related-urls&gt;&lt;url&gt;&amp;lt;Go to ISI&amp;gt;://WOS:000228396600008&lt;/url&gt;&lt;/related-urls&gt;&lt;/urls&gt;&lt;electronic-resource-num&gt;10.1111/j.1365-2664.2005.01005.x&lt;/electronic-resource-num&gt;&lt;language&gt;English&lt;/language&gt;&lt;/record&gt;&lt;/Cite&gt;&lt;/EndNote&gt;</w:instrText>
      </w:r>
      <w:r w:rsidR="00C93E5F" w:rsidRPr="00D67CAA">
        <w:rPr>
          <w:rFonts w:cs="Times New Roman"/>
          <w:iCs/>
        </w:rPr>
        <w:fldChar w:fldCharType="separate"/>
      </w:r>
      <w:r w:rsidR="00F62148" w:rsidRPr="00D67CAA">
        <w:rPr>
          <w:rFonts w:cs="Times New Roman"/>
          <w:iCs/>
          <w:noProof/>
        </w:rPr>
        <w:t>(Bengtsson, Ahnstrom &amp; Weibull 2005)</w:t>
      </w:r>
      <w:r w:rsidR="00C93E5F" w:rsidRPr="00D67CAA">
        <w:rPr>
          <w:rFonts w:cs="Times New Roman"/>
          <w:iCs/>
        </w:rPr>
        <w:fldChar w:fldCharType="end"/>
      </w:r>
      <w:r w:rsidRPr="00D67CAA">
        <w:rPr>
          <w:rFonts w:cs="Times New Roman"/>
          <w:iCs/>
        </w:rPr>
        <w:t>, yet its effect on predator</w:t>
      </w:r>
      <w:ins w:id="396" w:author="." w:date="2020-02-13T11:17:00Z">
        <w:r w:rsidR="0081700A" w:rsidRPr="00D67CAA">
          <w:rPr>
            <w:rFonts w:cs="Times New Roman" w:hint="eastAsia"/>
            <w:iCs/>
          </w:rPr>
          <w:t>-prey</w:t>
        </w:r>
      </w:ins>
      <w:del w:id="397" w:author="." w:date="2020-02-13T11:17:00Z">
        <w:r w:rsidRPr="00D67CAA" w:rsidDel="0081700A">
          <w:rPr>
            <w:rFonts w:cs="Times New Roman"/>
            <w:iCs/>
          </w:rPr>
          <w:delText>s’</w:delText>
        </w:r>
      </w:del>
      <w:r w:rsidRPr="00D67CAA">
        <w:rPr>
          <w:rFonts w:cs="Times New Roman"/>
          <w:iCs/>
        </w:rPr>
        <w:t xml:space="preserve"> </w:t>
      </w:r>
      <w:proofErr w:type="spellStart"/>
      <w:ins w:id="398" w:author="." w:date="2020-02-13T11:17:00Z">
        <w:r w:rsidR="0081700A" w:rsidRPr="00D67CAA">
          <w:rPr>
            <w:rFonts w:cs="Times New Roman" w:hint="eastAsia"/>
            <w:iCs/>
          </w:rPr>
          <w:t>trophic</w:t>
        </w:r>
        <w:proofErr w:type="spellEnd"/>
        <w:r w:rsidR="0081700A" w:rsidRPr="00D67CAA">
          <w:rPr>
            <w:rFonts w:cs="Times New Roman" w:hint="eastAsia"/>
            <w:iCs/>
          </w:rPr>
          <w:t xml:space="preserve"> interactions </w:t>
        </w:r>
      </w:ins>
      <w:del w:id="399" w:author="." w:date="2020-02-13T11:17:00Z">
        <w:r w:rsidRPr="00D67CAA" w:rsidDel="0081700A">
          <w:rPr>
            <w:rFonts w:cs="Times New Roman"/>
            <w:iCs/>
          </w:rPr>
          <w:delText xml:space="preserve">biocontrol efficacy </w:delText>
        </w:r>
      </w:del>
      <w:r w:rsidRPr="00D67CAA">
        <w:rPr>
          <w:rFonts w:cs="Times New Roman"/>
          <w:iCs/>
        </w:rPr>
        <w:t xml:space="preserve">remains </w:t>
      </w:r>
      <w:r w:rsidR="00433BE7" w:rsidRPr="00D67CAA">
        <w:rPr>
          <w:rFonts w:cs="Times New Roman"/>
          <w:iCs/>
        </w:rPr>
        <w:t>to be clarified</w:t>
      </w:r>
      <w:r w:rsidRPr="00D67CAA">
        <w:rPr>
          <w:rFonts w:cs="Times New Roman"/>
          <w:iCs/>
        </w:rPr>
        <w:t xml:space="preserve"> </w:t>
      </w:r>
      <w:r w:rsidR="00C93E5F" w:rsidRPr="00D67CAA">
        <w:rPr>
          <w:rFonts w:cs="Times New Roman"/>
          <w:iCs/>
        </w:rPr>
        <w:fldChar w:fldCharType="begin">
          <w:fldData xml:space="preserve">PEVuZE5vdGU+PENpdGU+PEF1dGhvcj5CaXJraG9mZXI8L0F1dGhvcj48WWVhcj4yMDA4PC9ZZWFy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==
</w:fldData>
        </w:fldChar>
      </w:r>
      <w:r w:rsidR="00F62148" w:rsidRPr="00D67CAA">
        <w:rPr>
          <w:rFonts w:cs="Times New Roman"/>
          <w:iCs/>
        </w:rPr>
        <w:instrText xml:space="preserve"> ADDIN EN.CITE </w:instrText>
      </w:r>
      <w:r w:rsidR="00C93E5F" w:rsidRPr="00D67CAA">
        <w:rPr>
          <w:rFonts w:cs="Times New Roman"/>
          <w:iCs/>
        </w:rPr>
        <w:fldChar w:fldCharType="begin">
          <w:fldData xml:space="preserve">PEVuZE5vdGU+PENpdGU+PEF1dGhvcj5CaXJraG9mZXI8L0F1dGhvcj48WWVhcj4yMDA4PC9ZZWFy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==
</w:fldData>
        </w:fldChar>
      </w:r>
      <w:r w:rsidR="00F62148" w:rsidRPr="00D67CAA">
        <w:rPr>
          <w:rFonts w:cs="Times New Roman"/>
          <w:iCs/>
        </w:rPr>
        <w:instrText xml:space="preserve"> ADDIN EN.CITE.DATA </w:instrText>
      </w:r>
      <w:r w:rsidR="00C93E5F" w:rsidRPr="00D67CAA">
        <w:rPr>
          <w:rFonts w:cs="Times New Roman"/>
          <w:iCs/>
        </w:rPr>
      </w:r>
      <w:r w:rsidR="00C93E5F" w:rsidRPr="00D67CAA">
        <w:rPr>
          <w:rFonts w:cs="Times New Roman"/>
          <w:iCs/>
        </w:rPr>
        <w:fldChar w:fldCharType="end"/>
      </w:r>
      <w:r w:rsidR="00C93E5F" w:rsidRPr="00D67CAA">
        <w:rPr>
          <w:rFonts w:cs="Times New Roman"/>
          <w:iCs/>
        </w:rPr>
      </w:r>
      <w:r w:rsidR="00C93E5F" w:rsidRPr="00D67CAA">
        <w:rPr>
          <w:rFonts w:cs="Times New Roman"/>
          <w:iCs/>
        </w:rPr>
        <w:fldChar w:fldCharType="separate"/>
      </w:r>
      <w:r w:rsidR="00F62148" w:rsidRPr="00D67CAA">
        <w:rPr>
          <w:rFonts w:cs="Times New Roman"/>
          <w:iCs/>
          <w:noProof/>
        </w:rPr>
        <w:t>(Birkhofer et al. 2008; Crowder et al. 2010; Porcel et al. 2018)</w:t>
      </w:r>
      <w:r w:rsidR="00C93E5F" w:rsidRPr="00D67CAA">
        <w:rPr>
          <w:rFonts w:cs="Times New Roman"/>
          <w:iCs/>
        </w:rPr>
        <w:fldChar w:fldCharType="end"/>
      </w:r>
      <w:r w:rsidRPr="00D67CAA">
        <w:rPr>
          <w:rFonts w:cs="Times New Roman"/>
          <w:iCs/>
        </w:rPr>
        <w:t xml:space="preserve">. </w:t>
      </w:r>
      <w:r w:rsidR="008139F4" w:rsidRPr="00D67CAA">
        <w:rPr>
          <w:rFonts w:cs="Times New Roman"/>
          <w:iCs/>
        </w:rPr>
        <w:t xml:space="preserve"> </w:t>
      </w:r>
      <w:r w:rsidRPr="00D67CAA">
        <w:rPr>
          <w:rFonts w:cs="Times New Roman"/>
          <w:iCs/>
        </w:rPr>
        <w:t xml:space="preserve">Our analysis showed that rice herbivores accounted for 90% and 93% of predators’ diet at the ripening stage in organic and conventional farms, respectively (Fig. 4; </w:t>
      </w:r>
      <w:r w:rsidRPr="00D67CAA">
        <w:rPr>
          <w:rFonts w:cs="Times New Roman"/>
          <w:bCs/>
        </w:rPr>
        <w:t>Appendix</w:t>
      </w:r>
      <w:r w:rsidRPr="00D67CAA">
        <w:rPr>
          <w:rFonts w:cs="Times New Roman" w:hint="eastAsia"/>
          <w:bCs/>
        </w:rPr>
        <w:t xml:space="preserve"> S1: </w:t>
      </w:r>
      <w:r w:rsidRPr="00D67CAA">
        <w:rPr>
          <w:rFonts w:cs="Times New Roman"/>
          <w:iCs/>
        </w:rPr>
        <w:t>Table S3),</w:t>
      </w:r>
      <w:del w:id="400" w:author="." w:date="2020-02-13T11:22:00Z">
        <w:r w:rsidRPr="00D67CAA" w:rsidDel="00E179E1">
          <w:rPr>
            <w:rFonts w:cs="Times New Roman"/>
            <w:iCs/>
          </w:rPr>
          <w:delText xml:space="preserve"> </w:delText>
        </w:r>
      </w:del>
      <w:commentRangeStart w:id="401"/>
      <w:ins w:id="402" w:author="." w:date="2020-02-13T11:30:00Z">
        <w:r w:rsidR="00E179E1" w:rsidRPr="00D67CAA">
          <w:rPr>
            <w:rFonts w:cs="Times New Roman"/>
            <w:iCs/>
          </w:rPr>
          <w:t xml:space="preserve">suggesting </w:t>
        </w:r>
      </w:ins>
      <w:ins w:id="403" w:author="." w:date="2020-02-13T11:31:00Z">
        <w:r w:rsidR="00D67CAA" w:rsidRPr="00D67CAA">
          <w:rPr>
            <w:rFonts w:cs="Times New Roman" w:hint="eastAsia"/>
            <w:iCs/>
          </w:rPr>
          <w:t>the</w:t>
        </w:r>
      </w:ins>
      <w:ins w:id="404" w:author="." w:date="2020-02-13T11:30:00Z">
        <w:r w:rsidR="00E179E1" w:rsidRPr="00D67CAA">
          <w:rPr>
            <w:rFonts w:cs="Times New Roman" w:hint="eastAsia"/>
            <w:iCs/>
          </w:rPr>
          <w:t xml:space="preserve"> potential </w:t>
        </w:r>
      </w:ins>
      <w:ins w:id="405" w:author="." w:date="2020-02-13T11:31:00Z">
        <w:r w:rsidR="00D67CAA" w:rsidRPr="00D67CAA">
          <w:rPr>
            <w:rFonts w:cs="Times New Roman" w:hint="eastAsia"/>
            <w:iCs/>
          </w:rPr>
          <w:t>of</w:t>
        </w:r>
        <w:r w:rsidR="00E179E1" w:rsidRPr="00D67CAA">
          <w:rPr>
            <w:rFonts w:cs="Times New Roman" w:hint="eastAsia"/>
            <w:iCs/>
          </w:rPr>
          <w:t xml:space="preserve"> </w:t>
        </w:r>
        <w:r w:rsidR="00D67CAA" w:rsidRPr="00D67CAA">
          <w:rPr>
            <w:rFonts w:cs="Times New Roman" w:hint="eastAsia"/>
            <w:iCs/>
          </w:rPr>
          <w:t>g</w:t>
        </w:r>
        <w:r w:rsidR="00D67CAA" w:rsidRPr="000C4462">
          <w:rPr>
            <w:rFonts w:cs="Times New Roman" w:hint="eastAsia"/>
            <w:iCs/>
          </w:rPr>
          <w:t>eneralist predators to exert</w:t>
        </w:r>
      </w:ins>
      <w:ins w:id="406" w:author="." w:date="2020-02-13T11:30:00Z">
        <w:r w:rsidR="00E179E1" w:rsidRPr="000C4462">
          <w:rPr>
            <w:rFonts w:cs="Times New Roman"/>
            <w:iCs/>
          </w:rPr>
          <w:t xml:space="preserve"> </w:t>
        </w:r>
      </w:ins>
      <w:ins w:id="407" w:author="." w:date="2020-02-13T11:31:00Z">
        <w:r w:rsidR="00D67CAA" w:rsidRPr="000C4462">
          <w:rPr>
            <w:rFonts w:cs="Times New Roman" w:hint="eastAsia"/>
            <w:iCs/>
          </w:rPr>
          <w:t xml:space="preserve">strong </w:t>
        </w:r>
      </w:ins>
      <w:ins w:id="408" w:author="." w:date="2020-02-13T11:30:00Z">
        <w:r w:rsidR="00E179E1" w:rsidRPr="000C4462">
          <w:rPr>
            <w:rFonts w:cs="Times New Roman" w:hint="eastAsia"/>
            <w:iCs/>
          </w:rPr>
          <w:t xml:space="preserve">per capita </w:t>
        </w:r>
      </w:ins>
      <w:ins w:id="409" w:author="." w:date="2020-02-13T15:20:00Z">
        <w:r w:rsidR="00FA51CD">
          <w:rPr>
            <w:rFonts w:cs="Times New Roman" w:hint="eastAsia"/>
            <w:iCs/>
          </w:rPr>
          <w:t>effect</w:t>
        </w:r>
      </w:ins>
      <w:ins w:id="410" w:author="." w:date="2020-02-13T11:30:00Z">
        <w:r w:rsidR="00E179E1" w:rsidRPr="000C4462">
          <w:rPr>
            <w:rFonts w:cs="Times New Roman" w:hint="eastAsia"/>
            <w:iCs/>
          </w:rPr>
          <w:t xml:space="preserve"> </w:t>
        </w:r>
      </w:ins>
      <w:ins w:id="411" w:author="." w:date="2020-02-13T11:31:00Z">
        <w:r w:rsidR="00D67CAA" w:rsidRPr="000C4462">
          <w:rPr>
            <w:rFonts w:cs="Times New Roman" w:hint="eastAsia"/>
            <w:iCs/>
          </w:rPr>
          <w:t>on pests</w:t>
        </w:r>
      </w:ins>
      <w:ins w:id="412" w:author="." w:date="2020-02-13T11:30:00Z">
        <w:r w:rsidR="00E179E1" w:rsidRPr="000C4462">
          <w:rPr>
            <w:rFonts w:cs="Times New Roman"/>
            <w:iCs/>
          </w:rPr>
          <w:t xml:space="preserve"> regardless of farm type.</w:t>
        </w:r>
      </w:ins>
      <w:ins w:id="413" w:author="." w:date="2020-02-13T11:32:00Z">
        <w:r w:rsidR="00D67CAA" w:rsidRPr="000C4462">
          <w:rPr>
            <w:rFonts w:cs="Times New Roman" w:hint="eastAsia"/>
            <w:iCs/>
          </w:rPr>
          <w:t xml:space="preserve"> </w:t>
        </w:r>
      </w:ins>
      <w:del w:id="414" w:author="." w:date="2020-02-13T11:22:00Z">
        <w:r w:rsidRPr="000C4462" w:rsidDel="00E179E1">
          <w:rPr>
            <w:rFonts w:cs="Times New Roman"/>
            <w:iCs/>
          </w:rPr>
          <w:delText xml:space="preserve">suggesting great </w:delText>
        </w:r>
      </w:del>
      <w:del w:id="415" w:author="." w:date="2020-02-13T11:18:00Z">
        <w:r w:rsidRPr="000C4462" w:rsidDel="0081700A">
          <w:rPr>
            <w:rFonts w:cs="Times New Roman"/>
            <w:iCs/>
          </w:rPr>
          <w:delText xml:space="preserve">biocontrol </w:delText>
        </w:r>
      </w:del>
      <w:del w:id="416" w:author="." w:date="2020-02-13T11:22:00Z">
        <w:r w:rsidRPr="000C4462" w:rsidDel="00E179E1">
          <w:rPr>
            <w:rFonts w:cs="Times New Roman"/>
            <w:iCs/>
          </w:rPr>
          <w:delText>potential of predators regardless of farm type.</w:delText>
        </w:r>
      </w:del>
      <w:r w:rsidRPr="000C4462">
        <w:rPr>
          <w:rFonts w:cs="Times New Roman"/>
          <w:iCs/>
        </w:rPr>
        <w:t xml:space="preserve"> </w:t>
      </w:r>
      <w:r w:rsidR="008139F4" w:rsidRPr="000C4462">
        <w:rPr>
          <w:rFonts w:cs="Times New Roman"/>
          <w:iCs/>
        </w:rPr>
        <w:t xml:space="preserve"> </w:t>
      </w:r>
      <w:del w:id="417" w:author="." w:date="2020-02-13T11:22:00Z">
        <w:r w:rsidRPr="000C4462" w:rsidDel="00E179E1">
          <w:rPr>
            <w:rFonts w:cs="Times New Roman"/>
            <w:iCs/>
          </w:rPr>
          <w:delText>Surprisingly</w:delText>
        </w:r>
      </w:del>
      <w:commentRangeEnd w:id="401"/>
      <w:r w:rsidR="00D67CAA" w:rsidRPr="000C4462">
        <w:rPr>
          <w:rStyle w:val="a8"/>
          <w:rFonts w:eastAsiaTheme="minorEastAsia" w:cs="Times New Roman"/>
          <w:kern w:val="0"/>
          <w:bdr w:val="nil"/>
          <w:lang w:eastAsia="en-US"/>
        </w:rPr>
        <w:commentReference w:id="401"/>
      </w:r>
      <w:ins w:id="418" w:author="." w:date="2020-02-13T11:22:00Z">
        <w:r w:rsidR="00E179E1" w:rsidRPr="000C4462">
          <w:rPr>
            <w:rFonts w:cs="Times New Roman" w:hint="eastAsia"/>
            <w:iCs/>
          </w:rPr>
          <w:t>Furthermore</w:t>
        </w:r>
      </w:ins>
      <w:r w:rsidRPr="000C4462">
        <w:rPr>
          <w:rFonts w:cs="Times New Roman"/>
          <w:iCs/>
        </w:rPr>
        <w:t xml:space="preserve">, we found that the </w:t>
      </w:r>
      <w:ins w:id="419" w:author="." w:date="2020-02-13T11:24:00Z">
        <w:r w:rsidR="00E179E1" w:rsidRPr="000C4462">
          <w:rPr>
            <w:rFonts w:cs="Times New Roman" w:hint="eastAsia"/>
            <w:iCs/>
          </w:rPr>
          <w:t xml:space="preserve">pest consumption </w:t>
        </w:r>
      </w:ins>
      <w:ins w:id="420" w:author="." w:date="2020-02-13T11:33:00Z">
        <w:r w:rsidR="00D67CAA" w:rsidRPr="000C4462">
          <w:rPr>
            <w:rFonts w:cs="Times New Roman" w:hint="eastAsia"/>
            <w:iCs/>
          </w:rPr>
          <w:t>in predators</w:t>
        </w:r>
        <w:r w:rsidR="00D67CAA" w:rsidRPr="000C4462">
          <w:rPr>
            <w:rFonts w:cs="Times New Roman"/>
            <w:iCs/>
          </w:rPr>
          <w:t>’</w:t>
        </w:r>
        <w:r w:rsidR="00D67CAA" w:rsidRPr="000C4462">
          <w:rPr>
            <w:rFonts w:cs="Times New Roman" w:hint="eastAsia"/>
            <w:iCs/>
          </w:rPr>
          <w:t xml:space="preserve"> diet </w:t>
        </w:r>
      </w:ins>
      <w:del w:id="421" w:author="." w:date="2020-02-13T11:19:00Z">
        <w:r w:rsidRPr="000C4462" w:rsidDel="0081700A">
          <w:rPr>
            <w:rFonts w:cs="Times New Roman"/>
            <w:iCs/>
          </w:rPr>
          <w:delText>biocontrol potentia</w:delText>
        </w:r>
      </w:del>
      <w:del w:id="422" w:author="." w:date="2020-02-13T11:33:00Z">
        <w:r w:rsidRPr="000C4462" w:rsidDel="00D67CAA">
          <w:rPr>
            <w:rFonts w:cs="Times New Roman"/>
            <w:iCs/>
          </w:rPr>
          <w:delText>l</w:delText>
        </w:r>
      </w:del>
      <w:del w:id="423" w:author="." w:date="2020-02-13T11:24:00Z">
        <w:r w:rsidRPr="000C4462" w:rsidDel="00E179E1">
          <w:rPr>
            <w:rFonts w:cs="Times New Roman"/>
            <w:iCs/>
          </w:rPr>
          <w:delText xml:space="preserve"> </w:delText>
        </w:r>
      </w:del>
      <w:del w:id="424" w:author="." w:date="2020-02-13T11:33:00Z">
        <w:r w:rsidRPr="000C4462" w:rsidDel="00D67CAA">
          <w:rPr>
            <w:rFonts w:cs="Times New Roman"/>
            <w:iCs/>
          </w:rPr>
          <w:delText xml:space="preserve">of predators </w:delText>
        </w:r>
      </w:del>
      <w:r w:rsidRPr="000C4462">
        <w:rPr>
          <w:rFonts w:cs="Times New Roman"/>
          <w:iCs/>
        </w:rPr>
        <w:t xml:space="preserve">was even higher in conventional farms at the </w:t>
      </w:r>
      <w:proofErr w:type="spellStart"/>
      <w:r w:rsidRPr="000C4462">
        <w:rPr>
          <w:rFonts w:cs="Times New Roman"/>
          <w:iCs/>
        </w:rPr>
        <w:t>tillering</w:t>
      </w:r>
      <w:proofErr w:type="spellEnd"/>
      <w:r w:rsidRPr="000C4462">
        <w:rPr>
          <w:rFonts w:cs="Times New Roman"/>
          <w:iCs/>
        </w:rPr>
        <w:t xml:space="preserve"> and flowering </w:t>
      </w:r>
      <w:r w:rsidRPr="000C4462">
        <w:rPr>
          <w:rFonts w:cs="Times New Roman"/>
          <w:iCs/>
        </w:rPr>
        <w:lastRenderedPageBreak/>
        <w:t xml:space="preserve">stages (Fig. 4; </w:t>
      </w:r>
      <w:r w:rsidRPr="000C4462">
        <w:rPr>
          <w:rFonts w:cs="Times New Roman"/>
          <w:bCs/>
        </w:rPr>
        <w:t>Appendix</w:t>
      </w:r>
      <w:r w:rsidRPr="000C4462">
        <w:rPr>
          <w:rFonts w:cs="Times New Roman" w:hint="eastAsia"/>
          <w:bCs/>
        </w:rPr>
        <w:t xml:space="preserve"> S1: </w:t>
      </w:r>
      <w:r w:rsidRPr="000C4462">
        <w:rPr>
          <w:rFonts w:cs="Times New Roman"/>
          <w:iCs/>
        </w:rPr>
        <w:t>Table S3)</w:t>
      </w:r>
      <w:r w:rsidR="00E179E1" w:rsidRPr="000C4462">
        <w:rPr>
          <w:rFonts w:cs="Times New Roman" w:hint="eastAsia"/>
          <w:iCs/>
        </w:rPr>
        <w:t xml:space="preserve">, </w:t>
      </w:r>
      <w:commentRangeStart w:id="425"/>
      <w:r w:rsidRPr="000C4462">
        <w:rPr>
          <w:rFonts w:cs="Times New Roman"/>
          <w:iCs/>
        </w:rPr>
        <w:t>highlight</w:t>
      </w:r>
      <w:r w:rsidR="0088007F">
        <w:rPr>
          <w:rFonts w:cs="Times New Roman" w:hint="eastAsia"/>
          <w:iCs/>
        </w:rPr>
        <w:t>ing</w:t>
      </w:r>
      <w:r w:rsidR="000F71BD" w:rsidRPr="000C4462">
        <w:rPr>
          <w:rFonts w:cs="Times New Roman"/>
          <w:iCs/>
        </w:rPr>
        <w:t xml:space="preserve"> the</w:t>
      </w:r>
      <w:r w:rsidR="00D67CAA" w:rsidRPr="000C4462">
        <w:rPr>
          <w:rFonts w:cs="Times New Roman" w:hint="eastAsia"/>
          <w:iCs/>
        </w:rPr>
        <w:t>ir</w:t>
      </w:r>
      <w:r w:rsidR="000F71BD" w:rsidRPr="000C4462">
        <w:rPr>
          <w:rFonts w:cs="Times New Roman"/>
          <w:iCs/>
        </w:rPr>
        <w:t xml:space="preserve"> underappreciated</w:t>
      </w:r>
      <w:r w:rsidR="00E179E1" w:rsidRPr="000C4462">
        <w:rPr>
          <w:rFonts w:cs="Times New Roman" w:hint="eastAsia"/>
          <w:iCs/>
        </w:rPr>
        <w:t xml:space="preserve"> </w:t>
      </w:r>
      <w:ins w:id="426" w:author="." w:date="2020-02-13T11:29:00Z">
        <w:r w:rsidR="00E179E1" w:rsidRPr="000C4462">
          <w:rPr>
            <w:rFonts w:cs="Times New Roman" w:hint="eastAsia"/>
            <w:iCs/>
          </w:rPr>
          <w:t>functional</w:t>
        </w:r>
      </w:ins>
      <w:r w:rsidR="000F71BD" w:rsidRPr="000C4462">
        <w:rPr>
          <w:rFonts w:cs="Times New Roman"/>
          <w:iCs/>
        </w:rPr>
        <w:t xml:space="preserve"> role</w:t>
      </w:r>
      <w:r w:rsidRPr="000C4462">
        <w:rPr>
          <w:rFonts w:cs="Times New Roman"/>
          <w:iCs/>
        </w:rPr>
        <w:t xml:space="preserve"> </w:t>
      </w:r>
      <w:del w:id="427" w:author="." w:date="2020-02-13T11:29:00Z">
        <w:r w:rsidRPr="000C4462" w:rsidDel="00E179E1">
          <w:rPr>
            <w:rFonts w:cs="Times New Roman"/>
            <w:iCs/>
          </w:rPr>
          <w:delText xml:space="preserve">in pest suppression </w:delText>
        </w:r>
      </w:del>
      <w:r w:rsidRPr="000C4462">
        <w:rPr>
          <w:rFonts w:cs="Times New Roman"/>
          <w:iCs/>
        </w:rPr>
        <w:t>in conventional farms.</w:t>
      </w:r>
      <w:commentRangeEnd w:id="425"/>
      <w:r w:rsidR="00D67CAA" w:rsidRPr="000C4462">
        <w:rPr>
          <w:rStyle w:val="a8"/>
          <w:rFonts w:eastAsiaTheme="minorEastAsia" w:cs="Times New Roman"/>
          <w:kern w:val="0"/>
          <w:bdr w:val="nil"/>
          <w:lang w:eastAsia="en-US"/>
        </w:rPr>
        <w:commentReference w:id="425"/>
      </w:r>
      <w:ins w:id="428" w:author="." w:date="2020-02-13T11:22:00Z">
        <w:r w:rsidR="00E179E1" w:rsidRPr="000C4462">
          <w:rPr>
            <w:rFonts w:cs="Times New Roman" w:hint="eastAsia"/>
            <w:iCs/>
          </w:rPr>
          <w:t xml:space="preserve"> </w:t>
        </w:r>
      </w:ins>
    </w:p>
    <w:p w:rsidR="000272D6" w:rsidRPr="00FA51CD" w:rsidRDefault="000272D6" w:rsidP="000272D6">
      <w:pPr>
        <w:spacing w:line="480" w:lineRule="auto"/>
        <w:ind w:right="-7" w:firstLine="480"/>
        <w:rPr>
          <w:rFonts w:cs="Times New Roman"/>
          <w:iCs/>
        </w:rPr>
      </w:pPr>
      <w:r w:rsidRPr="000C4462">
        <w:rPr>
          <w:rFonts w:cs="Times New Roman"/>
          <w:iCs/>
        </w:rPr>
        <w:t xml:space="preserve">Why did predators consume higher proportions of rice herbivores in conventional farms? </w:t>
      </w:r>
      <w:r w:rsidR="008139F4" w:rsidRPr="000C4462">
        <w:rPr>
          <w:rFonts w:cs="Times New Roman"/>
          <w:iCs/>
        </w:rPr>
        <w:t xml:space="preserve"> </w:t>
      </w:r>
      <w:r w:rsidRPr="000C4462">
        <w:rPr>
          <w:rFonts w:cs="Times New Roman"/>
          <w:iCs/>
        </w:rPr>
        <w:t>We propose two possible</w:t>
      </w:r>
      <w:r w:rsidR="00515B7E" w:rsidRPr="000C4462">
        <w:rPr>
          <w:rFonts w:cs="Times New Roman"/>
          <w:iCs/>
        </w:rPr>
        <w:t xml:space="preserve"> non-mutually exclusive </w:t>
      </w:r>
      <w:r w:rsidRPr="000C4462">
        <w:rPr>
          <w:rFonts w:cs="Times New Roman"/>
          <w:iCs/>
        </w:rPr>
        <w:t xml:space="preserve">explanations. </w:t>
      </w:r>
      <w:r w:rsidR="008139F4" w:rsidRPr="000C4462">
        <w:rPr>
          <w:rFonts w:cs="Times New Roman"/>
          <w:iCs/>
        </w:rPr>
        <w:t xml:space="preserve"> </w:t>
      </w:r>
      <w:r w:rsidRPr="000C4462">
        <w:rPr>
          <w:rFonts w:cs="Times New Roman"/>
          <w:iCs/>
        </w:rPr>
        <w:t>First, conventional farming may lead to high</w:t>
      </w:r>
      <w:r w:rsidR="00C61FA7" w:rsidRPr="000C4462">
        <w:rPr>
          <w:rFonts w:cs="Times New Roman" w:hint="eastAsia"/>
          <w:iCs/>
        </w:rPr>
        <w:t>er</w:t>
      </w:r>
      <w:r w:rsidRPr="000C4462">
        <w:rPr>
          <w:rFonts w:cs="Times New Roman"/>
          <w:iCs/>
        </w:rPr>
        <w:t xml:space="preserve"> densities of pest species </w:t>
      </w:r>
      <w:r w:rsidR="00C93E5F" w:rsidRPr="000C4462">
        <w:rPr>
          <w:rFonts w:cs="Times New Roman"/>
          <w:iCs/>
        </w:rPr>
        <w:fldChar w:fldCharType="begin">
          <w:fldData xml:space="preserve">PEVuZE5vdGU+PENpdGU+PEF1dGhvcj5Qb3JjZWw8L0F1dGhvcj48WWVhcj4yMDE4PC9ZZWFyPjxS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</w:fldData>
        </w:fldChar>
      </w:r>
      <w:r w:rsidR="00EA10B7" w:rsidRPr="000C4462">
        <w:rPr>
          <w:rFonts w:cs="Times New Roman"/>
          <w:iCs/>
        </w:rPr>
        <w:instrText xml:space="preserve"> ADDIN EN.CITE </w:instrText>
      </w:r>
      <w:r w:rsidR="00C93E5F" w:rsidRPr="000C4462">
        <w:rPr>
          <w:rFonts w:cs="Times New Roman"/>
          <w:iCs/>
        </w:rPr>
        <w:fldChar w:fldCharType="begin">
          <w:fldData xml:space="preserve">PEVuZE5vdGU+PENpdGU+PEF1dGhvcj5Qb3JjZWw8L0F1dGhvcj48WWVhcj4yMDE4PC9ZZWFyPjxS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</w:fldData>
        </w:fldChar>
      </w:r>
      <w:r w:rsidR="00EA10B7" w:rsidRPr="000C4462">
        <w:rPr>
          <w:rFonts w:cs="Times New Roman"/>
          <w:iCs/>
        </w:rPr>
        <w:instrText xml:space="preserve"> ADDIN EN.CITE.DATA </w:instrText>
      </w:r>
      <w:r w:rsidR="00C93E5F" w:rsidRPr="000C4462">
        <w:rPr>
          <w:rFonts w:cs="Times New Roman"/>
          <w:iCs/>
        </w:rPr>
      </w:r>
      <w:r w:rsidR="00C93E5F" w:rsidRPr="000C4462">
        <w:rPr>
          <w:rFonts w:cs="Times New Roman"/>
          <w:iCs/>
        </w:rPr>
        <w:fldChar w:fldCharType="end"/>
      </w:r>
      <w:r w:rsidR="00C93E5F" w:rsidRPr="000C4462">
        <w:rPr>
          <w:rFonts w:cs="Times New Roman"/>
          <w:iCs/>
        </w:rPr>
      </w:r>
      <w:r w:rsidR="00C93E5F" w:rsidRPr="000C4462">
        <w:rPr>
          <w:rFonts w:cs="Times New Roman"/>
          <w:iCs/>
        </w:rPr>
        <w:fldChar w:fldCharType="separate"/>
      </w:r>
      <w:r w:rsidR="00EA10B7" w:rsidRPr="000C4462">
        <w:rPr>
          <w:rFonts w:cs="Times New Roman"/>
          <w:iCs/>
          <w:noProof/>
        </w:rPr>
        <w:t>(Porcel et al. 2018)</w:t>
      </w:r>
      <w:r w:rsidR="00C93E5F" w:rsidRPr="000C4462">
        <w:rPr>
          <w:rFonts w:cs="Times New Roman"/>
          <w:iCs/>
        </w:rPr>
        <w:fldChar w:fldCharType="end"/>
      </w:r>
      <w:r w:rsidRPr="000C4462">
        <w:rPr>
          <w:rFonts w:cs="Times New Roman"/>
          <w:iCs/>
        </w:rPr>
        <w:t xml:space="preserve">, thereby increasing predators’ consumption on these pests due to higher encounter rates. </w:t>
      </w:r>
      <w:r w:rsidR="008139F4" w:rsidRPr="000C4462">
        <w:rPr>
          <w:rFonts w:cs="Times New Roman"/>
          <w:iCs/>
        </w:rPr>
        <w:t xml:space="preserve"> </w:t>
      </w:r>
      <w:r w:rsidRPr="000C4462">
        <w:rPr>
          <w:rFonts w:cs="Times New Roman"/>
          <w:iCs/>
        </w:rPr>
        <w:t xml:space="preserve">Second, organic farming may promote arthropod diversity </w:t>
      </w:r>
      <w:r w:rsidR="00C93E5F" w:rsidRPr="000C4462">
        <w:rPr>
          <w:rFonts w:cs="Times New Roman"/>
          <w:iCs/>
        </w:rPr>
        <w:fldChar w:fldCharType="begin">
          <w:fldData xml:space="preserve">PEVuZE5vdGU+PENpdGU+PEF1dGhvcj5CZW5ndHNzb248L0F1dGhvcj48WWVhcj4yMDA1PC9ZZWFy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</w:fldData>
        </w:fldChar>
      </w:r>
      <w:r w:rsidR="00EA10B7" w:rsidRPr="000C4462">
        <w:rPr>
          <w:rFonts w:cs="Times New Roman"/>
          <w:iCs/>
        </w:rPr>
        <w:instrText xml:space="preserve"> ADDIN EN.CITE </w:instrText>
      </w:r>
      <w:r w:rsidR="00C93E5F" w:rsidRPr="000C4462">
        <w:rPr>
          <w:rFonts w:cs="Times New Roman"/>
          <w:iCs/>
        </w:rPr>
        <w:fldChar w:fldCharType="begin">
          <w:fldData xml:space="preserve">PEVuZE5vdGU+PENpdGU+PEF1dGhvcj5CZW5ndHNzb248L0F1dGhvcj48WWVhcj4yMDA1PC9ZZWFy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</w:fldData>
        </w:fldChar>
      </w:r>
      <w:r w:rsidR="00EA10B7" w:rsidRPr="000C4462">
        <w:rPr>
          <w:rFonts w:cs="Times New Roman"/>
          <w:iCs/>
        </w:rPr>
        <w:instrText xml:space="preserve"> ADDIN EN.CITE.DATA </w:instrText>
      </w:r>
      <w:r w:rsidR="00C93E5F" w:rsidRPr="000C4462">
        <w:rPr>
          <w:rFonts w:cs="Times New Roman"/>
          <w:iCs/>
        </w:rPr>
      </w:r>
      <w:r w:rsidR="00C93E5F" w:rsidRPr="000C4462">
        <w:rPr>
          <w:rFonts w:cs="Times New Roman"/>
          <w:iCs/>
        </w:rPr>
        <w:fldChar w:fldCharType="end"/>
      </w:r>
      <w:r w:rsidR="00C93E5F" w:rsidRPr="000C4462">
        <w:rPr>
          <w:rFonts w:cs="Times New Roman"/>
          <w:iCs/>
        </w:rPr>
      </w:r>
      <w:r w:rsidR="00C93E5F" w:rsidRPr="000C4462">
        <w:rPr>
          <w:rFonts w:cs="Times New Roman"/>
          <w:iCs/>
        </w:rPr>
        <w:fldChar w:fldCharType="separate"/>
      </w:r>
      <w:r w:rsidR="00EA10B7" w:rsidRPr="000C4462">
        <w:rPr>
          <w:rFonts w:cs="Times New Roman"/>
          <w:iCs/>
          <w:noProof/>
        </w:rPr>
        <w:t>(Bengtsson, Ahnstrom &amp; Weibull 2005; Hole et al. 2005)</w:t>
      </w:r>
      <w:r w:rsidR="00C93E5F" w:rsidRPr="000C4462">
        <w:rPr>
          <w:rFonts w:cs="Times New Roman"/>
          <w:iCs/>
        </w:rPr>
        <w:fldChar w:fldCharType="end"/>
      </w:r>
      <w:r w:rsidRPr="000C4462">
        <w:rPr>
          <w:rFonts w:cs="Times New Roman"/>
          <w:iCs/>
        </w:rPr>
        <w:t>, providing diverse prey items and therefore lowering predators’ consumption on targeted pests</w:t>
      </w:r>
      <w:r w:rsidR="00ED2794" w:rsidRPr="000C4462">
        <w:rPr>
          <w:rFonts w:cs="Times New Roman"/>
          <w:iCs/>
        </w:rPr>
        <w:t>.  Th</w:t>
      </w:r>
      <w:r w:rsidR="00CD68A8" w:rsidRPr="000C4462">
        <w:rPr>
          <w:rFonts w:cs="Times New Roman"/>
          <w:iCs/>
        </w:rPr>
        <w:t xml:space="preserve">is is </w:t>
      </w:r>
      <w:r w:rsidR="00ED2794" w:rsidRPr="000C4462">
        <w:rPr>
          <w:rFonts w:cs="Times New Roman"/>
          <w:iCs/>
        </w:rPr>
        <w:t>supported by</w:t>
      </w:r>
      <w:r w:rsidR="00FD4524" w:rsidRPr="000C4462">
        <w:rPr>
          <w:rFonts w:cs="Times New Roman"/>
          <w:iCs/>
        </w:rPr>
        <w:t xml:space="preserve"> </w:t>
      </w:r>
      <w:r w:rsidR="00ED2794" w:rsidRPr="000C4462">
        <w:rPr>
          <w:rFonts w:cs="Times New Roman"/>
          <w:iCs/>
        </w:rPr>
        <w:t xml:space="preserve">the wider </w:t>
      </w:r>
      <w:proofErr w:type="spellStart"/>
      <w:r w:rsidR="00ED2794" w:rsidRPr="000C4462">
        <w:rPr>
          <w:rFonts w:cs="Times New Roman"/>
          <w:iCs/>
        </w:rPr>
        <w:t>trophic</w:t>
      </w:r>
      <w:proofErr w:type="spellEnd"/>
      <w:r w:rsidR="00ED2794" w:rsidRPr="000C4462">
        <w:rPr>
          <w:rFonts w:cs="Times New Roman"/>
          <w:iCs/>
        </w:rPr>
        <w:t xml:space="preserve"> niches of predators in organic farms observed in this study (Fig. 2)</w:t>
      </w:r>
      <w:r w:rsidRPr="000C4462">
        <w:rPr>
          <w:rFonts w:cs="Times New Roman"/>
          <w:iCs/>
        </w:rPr>
        <w:t xml:space="preserve">. </w:t>
      </w:r>
      <w:r w:rsidR="008139F4" w:rsidRPr="000C4462">
        <w:rPr>
          <w:rFonts w:cs="Times New Roman"/>
          <w:iCs/>
        </w:rPr>
        <w:t xml:space="preserve"> </w:t>
      </w:r>
      <w:r w:rsidRPr="000C4462">
        <w:rPr>
          <w:rFonts w:cs="Times New Roman"/>
          <w:iCs/>
        </w:rPr>
        <w:t xml:space="preserve">We encourage further studies in various agricultural systems to verify if </w:t>
      </w:r>
      <w:r w:rsidRPr="00FA51CD">
        <w:rPr>
          <w:rFonts w:cs="Times New Roman"/>
          <w:iCs/>
        </w:rPr>
        <w:t>predators generally consume more crop herbivores (pests) in their diet in conventional than in organic farms</w:t>
      </w:r>
      <w:ins w:id="429" w:author="." w:date="2020-02-14T22:53:00Z">
        <w:r w:rsidR="005E0954">
          <w:rPr>
            <w:rFonts w:cs="Times New Roman" w:hint="eastAsia"/>
            <w:iCs/>
          </w:rPr>
          <w:t xml:space="preserve"> in relation to arthropod diversity and abundance in the field</w:t>
        </w:r>
      </w:ins>
      <w:del w:id="430" w:author="." w:date="2020-02-14T22:53:00Z">
        <w:r w:rsidRPr="00FA51CD" w:rsidDel="005E0954">
          <w:rPr>
            <w:rFonts w:cs="Times New Roman"/>
            <w:iCs/>
          </w:rPr>
          <w:delText>.</w:delText>
        </w:r>
      </w:del>
    </w:p>
    <w:p w:rsidR="000272D6" w:rsidRPr="00FA51CD" w:rsidRDefault="000272D6" w:rsidP="000272D6">
      <w:pPr>
        <w:pStyle w:val="a5"/>
        <w:spacing w:line="480" w:lineRule="auto"/>
        <w:ind w:left="0" w:right="-7"/>
        <w:rPr>
          <w:rFonts w:eastAsia="新細明體"/>
          <w:color w:val="auto"/>
        </w:rPr>
      </w:pPr>
    </w:p>
    <w:p w:rsidR="0088119C" w:rsidRPr="00FA51CD" w:rsidRDefault="000272D6" w:rsidP="000272D6">
      <w:pPr>
        <w:spacing w:line="480" w:lineRule="auto"/>
        <w:ind w:right="-7"/>
        <w:jc w:val="center"/>
      </w:pPr>
      <w:r w:rsidRPr="00FA51CD">
        <w:rPr>
          <w:rFonts w:cs="Times New Roman"/>
          <w:b/>
          <w:i/>
          <w:iCs/>
        </w:rPr>
        <w:t>Potential caveats</w:t>
      </w:r>
      <w:r w:rsidR="0088119C" w:rsidRPr="00FA51CD">
        <w:t xml:space="preserve"> </w:t>
      </w:r>
    </w:p>
    <w:p w:rsidR="0077167E" w:rsidRDefault="003E5690">
      <w:pPr>
        <w:pStyle w:val="Normal1"/>
        <w:spacing w:line="480" w:lineRule="auto"/>
        <w:ind w:right="-7"/>
        <w:rPr>
          <w:rFonts w:eastAsia="新細明體"/>
          <w:iCs/>
          <w:color w:val="auto"/>
        </w:rPr>
        <w:pPrChange w:id="431" w:author="." w:date="2020-02-13T23:17:00Z">
          <w:pPr>
            <w:pStyle w:val="Normal1"/>
            <w:spacing w:line="480" w:lineRule="auto"/>
            <w:ind w:right="-7" w:firstLine="480"/>
          </w:pPr>
        </w:pPrChange>
      </w:pPr>
      <w:ins w:id="432" w:author="." w:date="2020-02-13T15:06:00Z">
        <w:r w:rsidRPr="00FA51CD">
          <w:rPr>
            <w:rFonts w:hint="eastAsia"/>
            <w:color w:val="auto"/>
            <w:u w:color="FF0000"/>
          </w:rPr>
          <w:t xml:space="preserve">To our understanding, </w:t>
        </w:r>
      </w:ins>
      <w:del w:id="433" w:author="." w:date="2020-02-13T15:06:00Z">
        <w:r w:rsidR="000272D6" w:rsidRPr="00FA51CD" w:rsidDel="003E5690">
          <w:rPr>
            <w:color w:val="auto"/>
            <w:u w:color="FF0000"/>
          </w:rPr>
          <w:delText>T</w:delText>
        </w:r>
      </w:del>
      <w:ins w:id="434" w:author="." w:date="2020-02-13T15:06:00Z">
        <w:r w:rsidRPr="00FA51CD">
          <w:rPr>
            <w:rFonts w:hint="eastAsia"/>
            <w:color w:val="auto"/>
            <w:u w:color="FF0000"/>
          </w:rPr>
          <w:t>t</w:t>
        </w:r>
      </w:ins>
      <w:r w:rsidR="000272D6" w:rsidRPr="00FA51CD">
        <w:rPr>
          <w:color w:val="auto"/>
          <w:u w:color="FF0000"/>
        </w:rPr>
        <w:t xml:space="preserve">his study is among the first to apply stable isotope analysis to quantify the diet composition of </w:t>
      </w:r>
      <w:r w:rsidR="000272D6" w:rsidRPr="00FA51CD">
        <w:rPr>
          <w:color w:val="auto"/>
        </w:rPr>
        <w:t xml:space="preserve">arthropod generalist predators over crop season in both organic and conventional farms. </w:t>
      </w:r>
      <w:r w:rsidR="008139F4" w:rsidRPr="00FA51CD">
        <w:rPr>
          <w:color w:val="auto"/>
        </w:rPr>
        <w:t xml:space="preserve"> </w:t>
      </w:r>
      <w:r w:rsidR="000272D6" w:rsidRPr="00FA51CD">
        <w:rPr>
          <w:color w:val="auto"/>
        </w:rPr>
        <w:t xml:space="preserve">It provides insightful information for agricultural management, but there exist some limitations. </w:t>
      </w:r>
      <w:r w:rsidR="008139F4" w:rsidRPr="00FA51CD">
        <w:rPr>
          <w:color w:val="auto"/>
        </w:rPr>
        <w:t xml:space="preserve"> </w:t>
      </w:r>
      <w:r w:rsidR="000272D6" w:rsidRPr="00FA51CD">
        <w:rPr>
          <w:color w:val="auto"/>
        </w:rPr>
        <w:t xml:space="preserve">First, we did not investigate whether the </w:t>
      </w:r>
      <w:proofErr w:type="spellStart"/>
      <w:ins w:id="435" w:author="." w:date="2020-02-13T15:17:00Z">
        <w:r w:rsidR="00FA51CD" w:rsidRPr="00FA51CD">
          <w:rPr>
            <w:rFonts w:hint="eastAsia"/>
            <w:color w:val="auto"/>
          </w:rPr>
          <w:t>trophic</w:t>
        </w:r>
        <w:proofErr w:type="spellEnd"/>
        <w:r w:rsidR="00FA51CD" w:rsidRPr="00FA51CD">
          <w:rPr>
            <w:rFonts w:hint="eastAsia"/>
            <w:color w:val="auto"/>
          </w:rPr>
          <w:t xml:space="preserve"> dynamics of </w:t>
        </w:r>
      </w:ins>
      <w:r w:rsidR="000272D6" w:rsidRPr="00FA51CD">
        <w:rPr>
          <w:color w:val="auto"/>
        </w:rPr>
        <w:t>predators</w:t>
      </w:r>
      <w:del w:id="436" w:author="." w:date="2020-02-13T15:17:00Z">
        <w:r w:rsidR="000272D6" w:rsidRPr="00FA51CD" w:rsidDel="00FA51CD">
          <w:rPr>
            <w:color w:val="auto"/>
          </w:rPr>
          <w:delText>’ biocontrol efficacy</w:delText>
        </w:r>
      </w:del>
      <w:r w:rsidR="000272D6" w:rsidRPr="00FA51CD">
        <w:rPr>
          <w:color w:val="auto"/>
        </w:rPr>
        <w:t xml:space="preserve"> is landscape dependent. </w:t>
      </w:r>
      <w:r w:rsidR="008139F4" w:rsidRPr="00FA51CD">
        <w:rPr>
          <w:color w:val="auto"/>
        </w:rPr>
        <w:t xml:space="preserve"> </w:t>
      </w:r>
      <w:r w:rsidR="000272D6" w:rsidRPr="00FA51CD">
        <w:rPr>
          <w:color w:val="auto"/>
        </w:rPr>
        <w:t xml:space="preserve">Instead, we paired organic and conventional farms to minimize the confounding effects of surrounding landscape. </w:t>
      </w:r>
      <w:r w:rsidR="008139F4" w:rsidRPr="00FA51CD">
        <w:rPr>
          <w:color w:val="auto"/>
        </w:rPr>
        <w:t xml:space="preserve"> </w:t>
      </w:r>
      <w:r w:rsidR="000272D6" w:rsidRPr="00FA51CD">
        <w:rPr>
          <w:color w:val="auto"/>
        </w:rPr>
        <w:t xml:space="preserve">Given that landscape alone and its interaction with farming practices can affect arthropod population dynamics </w:t>
      </w:r>
      <w:r w:rsidR="00C93E5F" w:rsidRPr="00FA51CD">
        <w:rPr>
          <w:color w:val="auto"/>
        </w:rPr>
        <w:fldChar w:fldCharType="begin">
          <w:fldData xml:space="preserve">PEVuZE5vdGU+PENpdGU+PEF1dGhvcj5NYXJpbm88L0F1dGhvcj48WWVhcj4xOTk2PC9ZZWFyPjxS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</w:fldData>
        </w:fldChar>
      </w:r>
      <w:r w:rsidR="005A2E39" w:rsidRPr="00FA51CD">
        <w:rPr>
          <w:color w:val="auto"/>
        </w:rPr>
        <w:instrText xml:space="preserve"> ADDIN EN.CITE </w:instrText>
      </w:r>
      <w:r w:rsidR="00C93E5F" w:rsidRPr="00FA51CD">
        <w:rPr>
          <w:color w:val="auto"/>
        </w:rPr>
        <w:fldChar w:fldCharType="begin">
          <w:fldData xml:space="preserve">PEVuZE5vdGU+PENpdGU+PEF1dGhvcj5NYXJpbm88L0F1dGhvcj48WWVhcj4xOTk2PC9ZZWFyPjxS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</w:fldData>
        </w:fldChar>
      </w:r>
      <w:r w:rsidR="005A2E39" w:rsidRPr="00FA51CD">
        <w:rPr>
          <w:color w:val="auto"/>
        </w:rPr>
        <w:instrText xml:space="preserve"> ADDIN EN.CITE.DATA </w:instrText>
      </w:r>
      <w:r w:rsidR="00C93E5F" w:rsidRPr="00FA51CD">
        <w:rPr>
          <w:color w:val="auto"/>
        </w:rPr>
      </w:r>
      <w:r w:rsidR="00C93E5F" w:rsidRPr="00FA51CD">
        <w:rPr>
          <w:color w:val="auto"/>
        </w:rPr>
        <w:fldChar w:fldCharType="end"/>
      </w:r>
      <w:r w:rsidR="00C93E5F" w:rsidRPr="00FA51CD">
        <w:rPr>
          <w:color w:val="auto"/>
        </w:rPr>
      </w:r>
      <w:r w:rsidR="00C93E5F" w:rsidRPr="00FA51CD">
        <w:rPr>
          <w:color w:val="auto"/>
        </w:rPr>
        <w:fldChar w:fldCharType="separate"/>
      </w:r>
      <w:r w:rsidR="005A2E39" w:rsidRPr="00FA51CD">
        <w:rPr>
          <w:noProof/>
          <w:color w:val="auto"/>
        </w:rPr>
        <w:t>(Bianchi, Booij &amp; Tscharntke 2006; Marino &amp; Landis 1996; Marja et al. 2019; Winqvist et al. 2011)</w:t>
      </w:r>
      <w:r w:rsidR="00C93E5F" w:rsidRPr="00FA51CD">
        <w:rPr>
          <w:color w:val="auto"/>
        </w:rPr>
        <w:fldChar w:fldCharType="end"/>
      </w:r>
      <w:r w:rsidR="000272D6" w:rsidRPr="00FA51CD">
        <w:rPr>
          <w:color w:val="auto"/>
        </w:rPr>
        <w:t xml:space="preserve">, future studies </w:t>
      </w:r>
      <w:r w:rsidR="000272D6" w:rsidRPr="00B47542">
        <w:rPr>
          <w:color w:val="auto"/>
        </w:rPr>
        <w:t>incorporating landscape effects will help advance our knowledge in predator-prey interactions in agro-ecosystem</w:t>
      </w:r>
      <w:r w:rsidR="00EA60A5" w:rsidRPr="00B47542">
        <w:rPr>
          <w:color w:val="auto"/>
        </w:rPr>
        <w:t>s</w:t>
      </w:r>
      <w:r w:rsidR="000272D6" w:rsidRPr="00B47542">
        <w:rPr>
          <w:color w:val="auto"/>
        </w:rPr>
        <w:t xml:space="preserve">. </w:t>
      </w:r>
      <w:r w:rsidR="008139F4" w:rsidRPr="00B47542">
        <w:rPr>
          <w:color w:val="auto"/>
        </w:rPr>
        <w:t xml:space="preserve"> </w:t>
      </w:r>
      <w:ins w:id="437" w:author="." w:date="2020-02-13T15:25:00Z">
        <w:r w:rsidR="004274C9">
          <w:rPr>
            <w:rFonts w:cs="Times New Roman" w:hint="eastAsia"/>
            <w:color w:val="00B050"/>
          </w:rPr>
          <w:t xml:space="preserve">Second, </w:t>
        </w:r>
      </w:ins>
      <w:ins w:id="438" w:author="." w:date="2020-02-13T15:27:00Z">
        <w:r w:rsidR="00F44729">
          <w:rPr>
            <w:rFonts w:cs="Times New Roman" w:hint="eastAsia"/>
            <w:color w:val="00B050"/>
          </w:rPr>
          <w:t xml:space="preserve">it is possible that we </w:t>
        </w:r>
      </w:ins>
      <w:ins w:id="439" w:author="." w:date="2020-02-13T15:28:00Z">
        <w:r w:rsidR="0034697B">
          <w:rPr>
            <w:rFonts w:cs="Times New Roman" w:hint="eastAsia"/>
            <w:color w:val="00B050"/>
          </w:rPr>
          <w:t>did not</w:t>
        </w:r>
      </w:ins>
      <w:ins w:id="440" w:author="." w:date="2020-02-13T15:27:00Z">
        <w:r w:rsidR="00F44729">
          <w:rPr>
            <w:rFonts w:cs="Times New Roman" w:hint="eastAsia"/>
            <w:color w:val="00B050"/>
          </w:rPr>
          <w:t xml:space="preserve"> to capture all prey </w:t>
        </w:r>
      </w:ins>
      <w:ins w:id="441" w:author="." w:date="2020-02-13T15:51:00Z">
        <w:r w:rsidR="0059770C">
          <w:rPr>
            <w:rFonts w:cs="Times New Roman" w:hint="eastAsia"/>
            <w:color w:val="00B050"/>
          </w:rPr>
          <w:t>sources</w:t>
        </w:r>
      </w:ins>
      <w:ins w:id="442" w:author="." w:date="2020-02-13T15:29:00Z">
        <w:r w:rsidR="0034697B">
          <w:rPr>
            <w:rFonts w:cs="Times New Roman" w:hint="eastAsia"/>
            <w:color w:val="00B050"/>
          </w:rPr>
          <w:t xml:space="preserve"> of predators</w:t>
        </w:r>
      </w:ins>
      <w:ins w:id="443" w:author="." w:date="2020-02-13T15:28:00Z">
        <w:r w:rsidR="00F44729">
          <w:rPr>
            <w:rFonts w:cs="Times New Roman" w:hint="eastAsia"/>
            <w:color w:val="00B050"/>
          </w:rPr>
          <w:t xml:space="preserve"> in our analysis.</w:t>
        </w:r>
      </w:ins>
      <w:ins w:id="444" w:author="." w:date="2020-02-13T15:29:00Z">
        <w:r w:rsidR="0034697B">
          <w:rPr>
            <w:rFonts w:cs="Times New Roman" w:hint="eastAsia"/>
            <w:color w:val="00B050"/>
          </w:rPr>
          <w:t xml:space="preserve"> </w:t>
        </w:r>
      </w:ins>
      <w:ins w:id="445" w:author="." w:date="2020-02-13T15:51:00Z">
        <w:r w:rsidR="0059770C">
          <w:rPr>
            <w:rFonts w:cs="Times New Roman" w:hint="eastAsia"/>
            <w:color w:val="00B050"/>
          </w:rPr>
          <w:t xml:space="preserve"> </w:t>
        </w:r>
      </w:ins>
      <w:ins w:id="446" w:author="." w:date="2020-02-13T15:29:00Z">
        <w:r w:rsidR="0034697B">
          <w:rPr>
            <w:rFonts w:cs="Times New Roman" w:hint="eastAsia"/>
            <w:color w:val="00B050"/>
          </w:rPr>
          <w:t xml:space="preserve">However, </w:t>
        </w:r>
      </w:ins>
      <w:ins w:id="447" w:author="." w:date="2020-02-13T15:30:00Z">
        <w:r w:rsidR="0034697B">
          <w:rPr>
            <w:rFonts w:cs="Times New Roman" w:hint="eastAsia"/>
            <w:color w:val="00B050"/>
          </w:rPr>
          <w:lastRenderedPageBreak/>
          <w:t xml:space="preserve">these </w:t>
        </w:r>
      </w:ins>
      <w:ins w:id="448" w:author="." w:date="2020-02-13T15:31:00Z">
        <w:r w:rsidR="00DF0FAB">
          <w:rPr>
            <w:rFonts w:cs="Times New Roman" w:hint="eastAsia"/>
            <w:color w:val="00B050"/>
          </w:rPr>
          <w:t xml:space="preserve">potentially </w:t>
        </w:r>
      </w:ins>
      <w:ins w:id="449" w:author="." w:date="2020-02-13T15:30:00Z">
        <w:r w:rsidR="0034697B">
          <w:rPr>
            <w:rFonts w:cs="Times New Roman"/>
            <w:color w:val="00B050"/>
          </w:rPr>
          <w:t>missing</w:t>
        </w:r>
        <w:r w:rsidR="0034697B">
          <w:rPr>
            <w:rFonts w:cs="Times New Roman" w:hint="eastAsia"/>
            <w:color w:val="00B050"/>
          </w:rPr>
          <w:t xml:space="preserve"> </w:t>
        </w:r>
      </w:ins>
      <w:ins w:id="450" w:author="." w:date="2020-02-13T15:31:00Z">
        <w:r w:rsidR="00DF0FAB">
          <w:rPr>
            <w:rFonts w:cs="Times New Roman" w:hint="eastAsia"/>
            <w:color w:val="00B050"/>
          </w:rPr>
          <w:t xml:space="preserve">prey </w:t>
        </w:r>
      </w:ins>
      <w:ins w:id="451" w:author="." w:date="2020-02-13T15:51:00Z">
        <w:r w:rsidR="0059770C">
          <w:rPr>
            <w:rFonts w:cs="Times New Roman" w:hint="eastAsia"/>
            <w:color w:val="00B050"/>
          </w:rPr>
          <w:t>items</w:t>
        </w:r>
      </w:ins>
      <w:ins w:id="452" w:author="." w:date="2020-02-13T15:30:00Z">
        <w:r w:rsidR="0034697B">
          <w:rPr>
            <w:rFonts w:cs="Times New Roman" w:hint="eastAsia"/>
            <w:color w:val="00B050"/>
          </w:rPr>
          <w:t>, if any, are</w:t>
        </w:r>
      </w:ins>
      <w:ins w:id="453" w:author="." w:date="2020-02-13T15:35:00Z">
        <w:r w:rsidR="00DF0FAB">
          <w:rPr>
            <w:rFonts w:cs="Times New Roman" w:hint="eastAsia"/>
            <w:color w:val="00B050"/>
          </w:rPr>
          <w:t xml:space="preserve"> most likely to be rare</w:t>
        </w:r>
      </w:ins>
      <w:ins w:id="454" w:author="." w:date="2020-02-13T15:30:00Z">
        <w:r w:rsidR="0034697B">
          <w:rPr>
            <w:rFonts w:cs="Times New Roman" w:hint="eastAsia"/>
            <w:color w:val="00B050"/>
          </w:rPr>
          <w:t xml:space="preserve"> </w:t>
        </w:r>
      </w:ins>
      <w:ins w:id="455" w:author="." w:date="2020-02-13T15:36:00Z">
        <w:r w:rsidR="00DF0FAB">
          <w:rPr>
            <w:rFonts w:cs="Times New Roman" w:hint="eastAsia"/>
            <w:color w:val="00B050"/>
          </w:rPr>
          <w:t>in the field, and therefore they may not</w:t>
        </w:r>
      </w:ins>
      <w:ins w:id="456" w:author="." w:date="2020-02-13T15:30:00Z">
        <w:r w:rsidR="0034697B">
          <w:rPr>
            <w:rFonts w:cs="Times New Roman" w:hint="eastAsia"/>
            <w:color w:val="00B050"/>
          </w:rPr>
          <w:t xml:space="preserve"> constitute a</w:t>
        </w:r>
      </w:ins>
      <w:ins w:id="457" w:author="." w:date="2020-02-13T15:32:00Z">
        <w:r w:rsidR="00DF0FAB">
          <w:rPr>
            <w:rFonts w:cs="Times New Roman" w:hint="eastAsia"/>
            <w:color w:val="00B050"/>
          </w:rPr>
          <w:t xml:space="preserve"> significant</w:t>
        </w:r>
      </w:ins>
      <w:ins w:id="458" w:author="." w:date="2020-02-13T15:30:00Z">
        <w:r w:rsidR="0034697B">
          <w:rPr>
            <w:rFonts w:cs="Times New Roman" w:hint="eastAsia"/>
            <w:color w:val="00B050"/>
          </w:rPr>
          <w:t xml:space="preserve"> </w:t>
        </w:r>
        <w:r w:rsidR="00DF0FAB">
          <w:rPr>
            <w:rFonts w:cs="Times New Roman" w:hint="eastAsia"/>
            <w:color w:val="00B050"/>
          </w:rPr>
          <w:t>part of pr</w:t>
        </w:r>
      </w:ins>
      <w:ins w:id="459" w:author="." w:date="2020-02-13T15:31:00Z">
        <w:r w:rsidR="00DF0FAB">
          <w:rPr>
            <w:rFonts w:cs="Times New Roman" w:hint="eastAsia"/>
            <w:color w:val="00B050"/>
          </w:rPr>
          <w:t>edators</w:t>
        </w:r>
        <w:r w:rsidR="00DF0FAB">
          <w:rPr>
            <w:rFonts w:cs="Times New Roman"/>
            <w:color w:val="00B050"/>
          </w:rPr>
          <w:t>’</w:t>
        </w:r>
        <w:r w:rsidR="00DF0FAB">
          <w:rPr>
            <w:rFonts w:cs="Times New Roman" w:hint="eastAsia"/>
            <w:color w:val="00B050"/>
          </w:rPr>
          <w:t xml:space="preserve"> diet.</w:t>
        </w:r>
      </w:ins>
      <w:ins w:id="460" w:author="." w:date="2020-02-13T15:45:00Z">
        <w:r w:rsidR="0062747C">
          <w:rPr>
            <w:rFonts w:cs="Times New Roman" w:hint="eastAsia"/>
            <w:color w:val="00B050"/>
          </w:rPr>
          <w:t xml:space="preserve"> </w:t>
        </w:r>
      </w:ins>
      <w:ins w:id="461" w:author="." w:date="2020-02-13T15:51:00Z">
        <w:r w:rsidR="0059770C">
          <w:rPr>
            <w:rFonts w:cs="Times New Roman" w:hint="eastAsia"/>
            <w:color w:val="00B050"/>
          </w:rPr>
          <w:t xml:space="preserve"> </w:t>
        </w:r>
      </w:ins>
      <w:ins w:id="462" w:author="." w:date="2020-02-13T15:56:00Z">
        <w:r w:rsidR="00632899">
          <w:rPr>
            <w:rFonts w:cs="Times New Roman" w:hint="eastAsia"/>
            <w:color w:val="00B050"/>
          </w:rPr>
          <w:t>In fact</w:t>
        </w:r>
      </w:ins>
      <w:ins w:id="463" w:author="." w:date="2020-02-13T15:45:00Z">
        <w:r w:rsidR="0062747C">
          <w:rPr>
            <w:rFonts w:cs="Times New Roman" w:hint="eastAsia"/>
            <w:color w:val="00B050"/>
          </w:rPr>
          <w:t>, the three prey guilds</w:t>
        </w:r>
      </w:ins>
      <w:ins w:id="464" w:author="." w:date="2020-02-13T15:47:00Z">
        <w:r w:rsidR="0062747C">
          <w:rPr>
            <w:rFonts w:cs="Times New Roman" w:hint="eastAsia"/>
            <w:color w:val="00B050"/>
          </w:rPr>
          <w:t xml:space="preserve"> </w:t>
        </w:r>
      </w:ins>
      <w:ins w:id="465" w:author="." w:date="2020-02-13T15:45:00Z">
        <w:r w:rsidR="0062747C">
          <w:rPr>
            <w:rFonts w:cs="Times New Roman" w:hint="eastAsia"/>
            <w:color w:val="00B050"/>
          </w:rPr>
          <w:t xml:space="preserve">in </w:t>
        </w:r>
      </w:ins>
      <w:ins w:id="466" w:author="." w:date="2020-02-13T15:52:00Z">
        <w:r w:rsidR="0059770C">
          <w:rPr>
            <w:rFonts w:cs="Times New Roman" w:hint="eastAsia"/>
            <w:color w:val="00B050"/>
          </w:rPr>
          <w:t>this</w:t>
        </w:r>
      </w:ins>
      <w:ins w:id="467" w:author="." w:date="2020-02-13T15:45:00Z">
        <w:r w:rsidR="0062747C">
          <w:rPr>
            <w:rFonts w:cs="Times New Roman" w:hint="eastAsia"/>
            <w:color w:val="00B050"/>
          </w:rPr>
          <w:t xml:space="preserve"> </w:t>
        </w:r>
      </w:ins>
      <w:ins w:id="468" w:author="." w:date="2020-02-13T15:46:00Z">
        <w:r w:rsidR="0062747C">
          <w:rPr>
            <w:rFonts w:cs="Times New Roman" w:hint="eastAsia"/>
            <w:color w:val="00B050"/>
          </w:rPr>
          <w:t>study</w:t>
        </w:r>
      </w:ins>
      <w:ins w:id="469" w:author="." w:date="2020-02-13T15:45:00Z">
        <w:r w:rsidR="0062747C">
          <w:rPr>
            <w:rFonts w:cs="Times New Roman" w:hint="eastAsia"/>
            <w:color w:val="00B050"/>
          </w:rPr>
          <w:t xml:space="preserve"> are the most common and abundant arthropod</w:t>
        </w:r>
      </w:ins>
      <w:ins w:id="470" w:author="." w:date="2020-02-13T15:47:00Z">
        <w:r w:rsidR="0062747C">
          <w:rPr>
            <w:rFonts w:cs="Times New Roman" w:hint="eastAsia"/>
            <w:color w:val="00B050"/>
          </w:rPr>
          <w:t>s</w:t>
        </w:r>
      </w:ins>
      <w:ins w:id="471" w:author="." w:date="2020-02-13T15:45:00Z">
        <w:r w:rsidR="0062747C">
          <w:rPr>
            <w:rFonts w:cs="Times New Roman" w:hint="eastAsia"/>
            <w:color w:val="00B050"/>
          </w:rPr>
          <w:t xml:space="preserve"> </w:t>
        </w:r>
      </w:ins>
      <w:ins w:id="472" w:author="." w:date="2020-02-13T15:47:00Z">
        <w:r w:rsidR="0062747C">
          <w:rPr>
            <w:rFonts w:cs="Times New Roman"/>
            <w:color w:val="00B050"/>
          </w:rPr>
          <w:t>in</w:t>
        </w:r>
      </w:ins>
      <w:ins w:id="473" w:author="." w:date="2020-02-13T15:48:00Z">
        <w:r w:rsidR="0062747C">
          <w:rPr>
            <w:rFonts w:cs="Times New Roman" w:hint="eastAsia"/>
            <w:color w:val="00B050"/>
          </w:rPr>
          <w:t xml:space="preserve"> </w:t>
        </w:r>
      </w:ins>
      <w:ins w:id="474" w:author="." w:date="2020-02-13T15:52:00Z">
        <w:r w:rsidR="0059770C">
          <w:rPr>
            <w:rFonts w:cs="Times New Roman" w:hint="eastAsia"/>
            <w:color w:val="00B050"/>
          </w:rPr>
          <w:t>our</w:t>
        </w:r>
      </w:ins>
      <w:ins w:id="475" w:author="." w:date="2020-02-13T15:46:00Z">
        <w:r w:rsidR="0062747C">
          <w:rPr>
            <w:rFonts w:cs="Times New Roman" w:hint="eastAsia"/>
            <w:color w:val="00B050"/>
          </w:rPr>
          <w:t xml:space="preserve"> study farms. </w:t>
        </w:r>
      </w:ins>
      <w:ins w:id="476" w:author="." w:date="2020-02-13T15:47:00Z">
        <w:r w:rsidR="0062747C">
          <w:rPr>
            <w:rFonts w:cs="Times New Roman" w:hint="eastAsia"/>
            <w:color w:val="00B050"/>
          </w:rPr>
          <w:t xml:space="preserve"> </w:t>
        </w:r>
      </w:ins>
      <w:ins w:id="477" w:author="." w:date="2020-02-13T15:34:00Z">
        <w:r w:rsidR="00DF0FAB" w:rsidRPr="00244E2C">
          <w:rPr>
            <w:rFonts w:cs="Times New Roman"/>
            <w:color w:val="00B050"/>
          </w:rPr>
          <w:t xml:space="preserve">Due to the </w:t>
        </w:r>
        <w:r w:rsidR="00DF0FAB">
          <w:rPr>
            <w:rFonts w:cs="Times New Roman" w:hint="eastAsia"/>
            <w:color w:val="00B050"/>
          </w:rPr>
          <w:t xml:space="preserve">feeding </w:t>
        </w:r>
        <w:r w:rsidR="00DF0FAB" w:rsidRPr="00244E2C">
          <w:rPr>
            <w:rFonts w:cs="Times New Roman"/>
            <w:color w:val="00B050"/>
          </w:rPr>
          <w:t>nature of generalist pre</w:t>
        </w:r>
        <w:r w:rsidR="0062747C">
          <w:rPr>
            <w:rFonts w:cs="Times New Roman"/>
            <w:color w:val="00B050"/>
          </w:rPr>
          <w:t>dators (opportunistic</w:t>
        </w:r>
        <w:r w:rsidR="00DF0FAB">
          <w:rPr>
            <w:rFonts w:cs="Times New Roman"/>
            <w:color w:val="00B050"/>
          </w:rPr>
          <w:t xml:space="preserve"> forag</w:t>
        </w:r>
        <w:r w:rsidR="00DF0FAB">
          <w:rPr>
            <w:rFonts w:cs="Times New Roman" w:hint="eastAsia"/>
            <w:color w:val="00B050"/>
          </w:rPr>
          <w:t>ing</w:t>
        </w:r>
      </w:ins>
      <w:ins w:id="478" w:author="." w:date="2020-02-13T15:49:00Z">
        <w:r w:rsidR="0062747C">
          <w:rPr>
            <w:rFonts w:cs="Times New Roman" w:hint="eastAsia"/>
            <w:color w:val="00B050"/>
          </w:rPr>
          <w:t xml:space="preserve"> </w:t>
        </w:r>
      </w:ins>
      <w:ins w:id="479" w:author="." w:date="2020-02-13T15:48:00Z">
        <w:r w:rsidR="0062747C">
          <w:rPr>
            <w:rFonts w:cs="Times New Roman" w:hint="eastAsia"/>
            <w:color w:val="00B050"/>
          </w:rPr>
          <w:t xml:space="preserve">with </w:t>
        </w:r>
      </w:ins>
      <w:ins w:id="480" w:author="." w:date="2020-02-13T15:49:00Z">
        <w:r w:rsidR="0062747C">
          <w:rPr>
            <w:rFonts w:cs="Times New Roman" w:hint="eastAsia"/>
            <w:color w:val="00B050"/>
          </w:rPr>
          <w:t>low prey preference</w:t>
        </w:r>
      </w:ins>
      <w:ins w:id="481" w:author="." w:date="2020-02-13T15:34:00Z">
        <w:r w:rsidR="00DF0FAB" w:rsidRPr="00244E2C">
          <w:rPr>
            <w:rFonts w:cs="Times New Roman"/>
            <w:color w:val="00B050"/>
          </w:rPr>
          <w:t>)</w:t>
        </w:r>
      </w:ins>
      <w:ins w:id="482" w:author="." w:date="2020-02-13T15:49:00Z">
        <w:r w:rsidR="0062747C">
          <w:rPr>
            <w:rFonts w:cs="Times New Roman" w:hint="eastAsia"/>
            <w:color w:val="00B050"/>
          </w:rPr>
          <w:t xml:space="preserve">, </w:t>
        </w:r>
      </w:ins>
      <w:ins w:id="483" w:author="." w:date="2020-02-13T15:25:00Z">
        <w:r w:rsidR="004274C9" w:rsidRPr="00244E2C">
          <w:rPr>
            <w:rFonts w:cs="Times New Roman"/>
            <w:color w:val="00B050"/>
          </w:rPr>
          <w:t xml:space="preserve">our </w:t>
        </w:r>
      </w:ins>
      <w:ins w:id="484" w:author="." w:date="2020-02-13T15:49:00Z">
        <w:r w:rsidR="0062747C">
          <w:rPr>
            <w:rFonts w:cs="Times New Roman" w:hint="eastAsia"/>
            <w:color w:val="00B050"/>
          </w:rPr>
          <w:t xml:space="preserve">stable isotope </w:t>
        </w:r>
      </w:ins>
      <w:ins w:id="485" w:author="." w:date="2020-02-13T15:25:00Z">
        <w:r w:rsidR="004274C9">
          <w:rPr>
            <w:rFonts w:cs="Times New Roman" w:hint="eastAsia"/>
            <w:color w:val="00B050"/>
          </w:rPr>
          <w:t>analysis</w:t>
        </w:r>
        <w:r w:rsidR="006404C7">
          <w:rPr>
            <w:rFonts w:cs="Times New Roman"/>
            <w:color w:val="00B050"/>
          </w:rPr>
          <w:t xml:space="preserve"> </w:t>
        </w:r>
      </w:ins>
      <w:ins w:id="486" w:author="." w:date="2020-02-13T15:49:00Z">
        <w:r w:rsidR="006404C7">
          <w:rPr>
            <w:rFonts w:cs="Times New Roman" w:hint="eastAsia"/>
            <w:color w:val="00B050"/>
          </w:rPr>
          <w:t>should</w:t>
        </w:r>
      </w:ins>
      <w:ins w:id="487" w:author="." w:date="2020-02-13T15:37:00Z">
        <w:r w:rsidR="00203A7D">
          <w:rPr>
            <w:rFonts w:cs="Times New Roman" w:hint="eastAsia"/>
            <w:color w:val="00B050"/>
          </w:rPr>
          <w:t xml:space="preserve"> reflect the general p</w:t>
        </w:r>
      </w:ins>
      <w:ins w:id="488" w:author="." w:date="2020-02-13T15:38:00Z">
        <w:r w:rsidR="00203A7D">
          <w:rPr>
            <w:rFonts w:cs="Times New Roman" w:hint="eastAsia"/>
            <w:color w:val="00B050"/>
          </w:rPr>
          <w:t xml:space="preserve">icture of </w:t>
        </w:r>
      </w:ins>
      <w:ins w:id="489" w:author="." w:date="2020-02-13T15:49:00Z">
        <w:r w:rsidR="006404C7">
          <w:rPr>
            <w:rFonts w:cs="Times New Roman" w:hint="eastAsia"/>
            <w:color w:val="00B050"/>
          </w:rPr>
          <w:t>predators</w:t>
        </w:r>
        <w:r w:rsidR="006404C7">
          <w:rPr>
            <w:rFonts w:cs="Times New Roman"/>
            <w:color w:val="00B050"/>
          </w:rPr>
          <w:t>’</w:t>
        </w:r>
      </w:ins>
      <w:ins w:id="490" w:author="." w:date="2020-02-13T15:38:00Z">
        <w:r w:rsidR="00203A7D">
          <w:rPr>
            <w:rFonts w:cs="Times New Roman" w:hint="eastAsia"/>
            <w:color w:val="00B050"/>
          </w:rPr>
          <w:t xml:space="preserve"> diet</w:t>
        </w:r>
      </w:ins>
      <w:ins w:id="491" w:author="." w:date="2020-02-13T15:25:00Z">
        <w:r w:rsidR="004274C9">
          <w:rPr>
            <w:rFonts w:cs="Times New Roman" w:hint="eastAsia"/>
            <w:color w:val="00B050"/>
          </w:rPr>
          <w:t>.</w:t>
        </w:r>
        <w:r w:rsidR="004274C9">
          <w:rPr>
            <w:rFonts w:eastAsia="新細明體" w:hint="eastAsia"/>
            <w:iCs/>
            <w:color w:val="FF0000"/>
          </w:rPr>
          <w:t xml:space="preserve">  </w:t>
        </w:r>
      </w:ins>
      <w:ins w:id="492" w:author="." w:date="2020-02-13T15:23:00Z">
        <w:r w:rsidR="00B47542">
          <w:rPr>
            <w:rFonts w:hint="eastAsia"/>
            <w:color w:val="auto"/>
          </w:rPr>
          <w:t>Finally</w:t>
        </w:r>
      </w:ins>
      <w:del w:id="493" w:author="." w:date="2020-02-13T15:23:00Z">
        <w:r w:rsidR="000272D6" w:rsidRPr="00B47542" w:rsidDel="00B47542">
          <w:rPr>
            <w:color w:val="auto"/>
          </w:rPr>
          <w:delText>Second</w:delText>
        </w:r>
      </w:del>
      <w:r w:rsidR="000272D6" w:rsidRPr="00B47542">
        <w:rPr>
          <w:color w:val="auto"/>
        </w:rPr>
        <w:t xml:space="preserve">, a strong per capita effect of predators on pests (i.e., consumption effect) revealed by this study may not necessarily translate into an effective suppression of pest populations in the field, since the suppression will depend on not only the per capita effect of predators, but also the density and diversity of predators in the field </w:t>
      </w:r>
      <w:r w:rsidR="00C93E5F" w:rsidRPr="00B47542">
        <w:rPr>
          <w:color w:val="auto"/>
        </w:rPr>
        <w:fldChar w:fldCharType="begin">
          <w:fldData xml:space="preserve">PEVuZE5vdGU+PENpdGU+PEF1dGhvcj5EdWVsbGk8L0F1dGhvcj48WWVhcj4yMDAzPC9ZZWFyPjxS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=
</w:fldData>
        </w:fldChar>
      </w:r>
      <w:r w:rsidR="005A2E39" w:rsidRPr="00B47542">
        <w:rPr>
          <w:color w:val="auto"/>
        </w:rPr>
        <w:instrText xml:space="preserve"> ADDIN EN.CITE </w:instrText>
      </w:r>
      <w:r w:rsidR="00C93E5F" w:rsidRPr="00B47542">
        <w:rPr>
          <w:color w:val="auto"/>
        </w:rPr>
        <w:fldChar w:fldCharType="begin">
          <w:fldData xml:space="preserve">PEVuZE5vdGU+PENpdGU+PEF1dGhvcj5EdWVsbGk8L0F1dGhvcj48WWVhcj4yMDAzPC9ZZWFyPjxS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=
</w:fldData>
        </w:fldChar>
      </w:r>
      <w:r w:rsidR="005A2E39" w:rsidRPr="00B47542">
        <w:rPr>
          <w:color w:val="auto"/>
        </w:rPr>
        <w:instrText xml:space="preserve"> ADDIN EN.CITE.DATA </w:instrText>
      </w:r>
      <w:r w:rsidR="00C93E5F" w:rsidRPr="00B47542">
        <w:rPr>
          <w:color w:val="auto"/>
        </w:rPr>
      </w:r>
      <w:r w:rsidR="00C93E5F" w:rsidRPr="00B47542">
        <w:rPr>
          <w:color w:val="auto"/>
        </w:rPr>
        <w:fldChar w:fldCharType="end"/>
      </w:r>
      <w:r w:rsidR="00C93E5F" w:rsidRPr="00B47542">
        <w:rPr>
          <w:color w:val="auto"/>
        </w:rPr>
      </w:r>
      <w:r w:rsidR="00C93E5F" w:rsidRPr="00B47542">
        <w:rPr>
          <w:color w:val="auto"/>
        </w:rPr>
        <w:fldChar w:fldCharType="separate"/>
      </w:r>
      <w:r w:rsidR="005A2E39" w:rsidRPr="00B47542">
        <w:rPr>
          <w:noProof/>
          <w:color w:val="auto"/>
        </w:rPr>
        <w:t>(Duelli &amp; Obrist 2003; Letourneau et al. 2009)</w:t>
      </w:r>
      <w:r w:rsidR="00C93E5F" w:rsidRPr="00B47542">
        <w:rPr>
          <w:color w:val="auto"/>
        </w:rPr>
        <w:fldChar w:fldCharType="end"/>
      </w:r>
      <w:r w:rsidR="000272D6" w:rsidRPr="00B47542">
        <w:rPr>
          <w:color w:val="auto"/>
        </w:rPr>
        <w:t xml:space="preserve">. </w:t>
      </w:r>
      <w:r w:rsidR="008139F4" w:rsidRPr="00B47542">
        <w:rPr>
          <w:color w:val="auto"/>
        </w:rPr>
        <w:t xml:space="preserve"> </w:t>
      </w:r>
      <w:del w:id="494" w:author="." w:date="2020-02-14T22:59:00Z">
        <w:r w:rsidR="000272D6" w:rsidRPr="00B47542" w:rsidDel="009D35E9">
          <w:rPr>
            <w:color w:val="auto"/>
          </w:rPr>
          <w:delText>Thus</w:delText>
        </w:r>
      </w:del>
      <w:ins w:id="495" w:author="." w:date="2020-02-14T22:59:00Z">
        <w:r w:rsidR="009D35E9">
          <w:rPr>
            <w:rFonts w:hint="eastAsia"/>
            <w:color w:val="auto"/>
          </w:rPr>
          <w:t>As a result</w:t>
        </w:r>
      </w:ins>
      <w:r w:rsidR="000272D6" w:rsidRPr="00B47542">
        <w:rPr>
          <w:color w:val="auto"/>
        </w:rPr>
        <w:t xml:space="preserve">, </w:t>
      </w:r>
      <w:ins w:id="496" w:author="." w:date="2020-02-13T23:16:00Z">
        <w:r w:rsidR="00237875">
          <w:rPr>
            <w:rFonts w:eastAsia="新細明體" w:hint="eastAsia"/>
            <w:iCs/>
            <w:color w:val="auto"/>
          </w:rPr>
          <w:t>f</w:t>
        </w:r>
        <w:r w:rsidR="00237875" w:rsidRPr="00237875">
          <w:rPr>
            <w:rFonts w:eastAsia="新細明體"/>
            <w:iCs/>
            <w:color w:val="auto"/>
          </w:rPr>
          <w:t xml:space="preserve">uture work would require incorporating these two aspects to </w:t>
        </w:r>
      </w:ins>
      <w:ins w:id="497" w:author="." w:date="2020-02-13T23:18:00Z">
        <w:r w:rsidR="00237875">
          <w:rPr>
            <w:rFonts w:eastAsia="新細明體" w:hint="eastAsia"/>
            <w:iCs/>
            <w:color w:val="auto"/>
          </w:rPr>
          <w:t>investigate</w:t>
        </w:r>
      </w:ins>
      <w:ins w:id="498" w:author="." w:date="2020-02-13T23:16:00Z">
        <w:r w:rsidR="00237875" w:rsidRPr="00237875">
          <w:rPr>
            <w:rFonts w:eastAsia="新細明體"/>
            <w:iCs/>
            <w:color w:val="auto"/>
          </w:rPr>
          <w:t xml:space="preserve"> the overall ecological effects of predators</w:t>
        </w:r>
        <w:r w:rsidR="00237875">
          <w:rPr>
            <w:rFonts w:eastAsia="新細明體" w:hint="eastAsia"/>
            <w:iCs/>
            <w:color w:val="auto"/>
          </w:rPr>
          <w:t xml:space="preserve"> on pest</w:t>
        </w:r>
      </w:ins>
      <w:ins w:id="499" w:author="." w:date="2020-02-13T23:17:00Z">
        <w:r w:rsidR="00237875">
          <w:rPr>
            <w:rFonts w:eastAsia="新細明體" w:hint="eastAsia"/>
            <w:iCs/>
            <w:color w:val="auto"/>
          </w:rPr>
          <w:t xml:space="preserve">s, and </w:t>
        </w:r>
      </w:ins>
      <w:r w:rsidR="000272D6" w:rsidRPr="00B47542">
        <w:rPr>
          <w:color w:val="auto"/>
        </w:rPr>
        <w:t xml:space="preserve">complementing stable isotope analysis with field </w:t>
      </w:r>
      <w:ins w:id="500" w:author="." w:date="2020-02-13T23:17:00Z">
        <w:r w:rsidR="00237875">
          <w:rPr>
            <w:rFonts w:hint="eastAsia"/>
            <w:color w:val="auto"/>
          </w:rPr>
          <w:t xml:space="preserve">observations and </w:t>
        </w:r>
      </w:ins>
      <w:ins w:id="501" w:author="." w:date="2020-02-14T19:36:00Z">
        <w:r w:rsidR="00FA25B1">
          <w:rPr>
            <w:rFonts w:hint="eastAsia"/>
            <w:color w:val="auto"/>
          </w:rPr>
          <w:t xml:space="preserve">other </w:t>
        </w:r>
      </w:ins>
      <w:r w:rsidR="000272D6" w:rsidRPr="00316823">
        <w:rPr>
          <w:color w:val="auto"/>
        </w:rPr>
        <w:t>experiment</w:t>
      </w:r>
      <w:ins w:id="502" w:author="." w:date="2020-02-14T19:36:00Z">
        <w:r w:rsidR="00FA25B1">
          <w:rPr>
            <w:rFonts w:hint="eastAsia"/>
            <w:color w:val="auto"/>
          </w:rPr>
          <w:t>al approaches such as molecular gut</w:t>
        </w:r>
      </w:ins>
      <w:ins w:id="503" w:author="." w:date="2020-02-14T19:37:00Z">
        <w:r w:rsidR="00FA25B1">
          <w:rPr>
            <w:rFonts w:hint="eastAsia"/>
            <w:color w:val="auto"/>
          </w:rPr>
          <w:t>-</w:t>
        </w:r>
      </w:ins>
      <w:ins w:id="504" w:author="." w:date="2020-02-14T19:36:00Z">
        <w:r w:rsidR="00FA25B1">
          <w:rPr>
            <w:rFonts w:hint="eastAsia"/>
            <w:color w:val="auto"/>
          </w:rPr>
          <w:t xml:space="preserve">content </w:t>
        </w:r>
      </w:ins>
      <w:ins w:id="505" w:author="." w:date="2020-02-14T19:37:00Z">
        <w:r w:rsidR="00FA25B1">
          <w:rPr>
            <w:rFonts w:hint="eastAsia"/>
            <w:color w:val="auto"/>
          </w:rPr>
          <w:t>analysis</w:t>
        </w:r>
      </w:ins>
      <w:del w:id="506" w:author="." w:date="2020-02-14T19:36:00Z">
        <w:r w:rsidR="000272D6" w:rsidRPr="00316823" w:rsidDel="00FA25B1">
          <w:rPr>
            <w:color w:val="auto"/>
          </w:rPr>
          <w:delText>s</w:delText>
        </w:r>
      </w:del>
      <w:r w:rsidR="000272D6" w:rsidRPr="00316823">
        <w:rPr>
          <w:color w:val="auto"/>
        </w:rPr>
        <w:t xml:space="preserve"> should help clarify the link between per capita </w:t>
      </w:r>
      <w:del w:id="507" w:author="." w:date="2020-02-13T23:19:00Z">
        <w:r w:rsidR="000272D6" w:rsidRPr="00316823" w:rsidDel="00237875">
          <w:rPr>
            <w:color w:val="auto"/>
          </w:rPr>
          <w:delText xml:space="preserve">effect </w:delText>
        </w:r>
      </w:del>
      <w:ins w:id="508" w:author="." w:date="2020-02-13T23:19:00Z">
        <w:r w:rsidR="00237875">
          <w:rPr>
            <w:rFonts w:hint="eastAsia"/>
            <w:color w:val="auto"/>
          </w:rPr>
          <w:t>pest consumption</w:t>
        </w:r>
        <w:r w:rsidR="00237875" w:rsidRPr="00316823">
          <w:rPr>
            <w:color w:val="auto"/>
          </w:rPr>
          <w:t xml:space="preserve"> </w:t>
        </w:r>
        <w:r w:rsidR="00237875">
          <w:rPr>
            <w:rFonts w:hint="eastAsia"/>
            <w:color w:val="auto"/>
          </w:rPr>
          <w:t>by</w:t>
        </w:r>
      </w:ins>
      <w:del w:id="509" w:author="." w:date="2020-02-13T23:19:00Z">
        <w:r w:rsidR="000272D6" w:rsidRPr="00316823" w:rsidDel="00237875">
          <w:rPr>
            <w:color w:val="auto"/>
          </w:rPr>
          <w:delText>of</w:delText>
        </w:r>
      </w:del>
      <w:r w:rsidR="000272D6" w:rsidRPr="00316823">
        <w:rPr>
          <w:color w:val="auto"/>
        </w:rPr>
        <w:t xml:space="preserve"> predators and pest population dynamics.</w:t>
      </w:r>
    </w:p>
    <w:p w:rsidR="004D308F" w:rsidRPr="00316823" w:rsidDel="00237875" w:rsidRDefault="004D308F" w:rsidP="000272D6">
      <w:pPr>
        <w:pStyle w:val="Normal1"/>
        <w:spacing w:line="480" w:lineRule="auto"/>
        <w:ind w:right="-7"/>
        <w:rPr>
          <w:del w:id="510" w:author="." w:date="2020-02-13T23:16:00Z"/>
          <w:rFonts w:eastAsia="新細明體"/>
          <w:iCs/>
          <w:color w:val="auto"/>
        </w:rPr>
      </w:pPr>
    </w:p>
    <w:p w:rsidR="000272D6" w:rsidRPr="00E34594" w:rsidRDefault="000272D6" w:rsidP="000272D6">
      <w:pPr>
        <w:spacing w:line="480" w:lineRule="auto"/>
        <w:ind w:right="-7"/>
        <w:jc w:val="center"/>
        <w:rPr>
          <w:rFonts w:cs="Times New Roman"/>
          <w:b/>
          <w:i/>
          <w:iCs/>
        </w:rPr>
      </w:pPr>
      <w:r w:rsidRPr="00E34594">
        <w:rPr>
          <w:rFonts w:cs="Times New Roman"/>
          <w:b/>
          <w:i/>
          <w:iCs/>
        </w:rPr>
        <w:t>Conclusions</w:t>
      </w:r>
    </w:p>
    <w:p w:rsidR="000272D6" w:rsidRPr="00CB4133" w:rsidRDefault="000272D6" w:rsidP="000272D6">
      <w:pPr>
        <w:pStyle w:val="Normal1"/>
        <w:spacing w:line="480" w:lineRule="auto"/>
        <w:ind w:right="-7" w:firstLine="480"/>
        <w:rPr>
          <w:color w:val="auto"/>
        </w:rPr>
      </w:pPr>
      <w:r w:rsidRPr="00E34594">
        <w:rPr>
          <w:color w:val="auto"/>
        </w:rPr>
        <w:t>While arthropod generalist predators are ubiquitous in agro-ecosystems, their</w:t>
      </w:r>
      <w:ins w:id="511" w:author="." w:date="2020-02-13T20:06:00Z">
        <w:r w:rsidR="00494931" w:rsidRPr="00E34594">
          <w:rPr>
            <w:rFonts w:hint="eastAsia"/>
            <w:color w:val="auto"/>
          </w:rPr>
          <w:t xml:space="preserve"> </w:t>
        </w:r>
        <w:proofErr w:type="spellStart"/>
        <w:r w:rsidR="00494931" w:rsidRPr="00E34594">
          <w:rPr>
            <w:rFonts w:hint="eastAsia"/>
            <w:color w:val="auto"/>
          </w:rPr>
          <w:t>trophic</w:t>
        </w:r>
        <w:proofErr w:type="spellEnd"/>
        <w:r w:rsidR="00494931" w:rsidRPr="00E34594">
          <w:rPr>
            <w:rFonts w:hint="eastAsia"/>
            <w:color w:val="auto"/>
          </w:rPr>
          <w:t xml:space="preserve"> interactions with pests and alternative prey</w:t>
        </w:r>
      </w:ins>
      <w:ins w:id="512" w:author="." w:date="2020-02-13T22:41:00Z">
        <w:r w:rsidR="00C16B3C">
          <w:rPr>
            <w:rFonts w:hint="eastAsia"/>
            <w:color w:val="auto"/>
          </w:rPr>
          <w:t xml:space="preserve"> under field conditions</w:t>
        </w:r>
      </w:ins>
      <w:del w:id="513" w:author="." w:date="2020-02-13T20:06:00Z">
        <w:r w:rsidRPr="00E34594" w:rsidDel="00494931">
          <w:rPr>
            <w:color w:val="auto"/>
          </w:rPr>
          <w:delText xml:space="preserve"> role in suppressing crop pests</w:delText>
        </w:r>
      </w:del>
      <w:ins w:id="514" w:author="." w:date="2020-02-13T20:07:00Z">
        <w:r w:rsidR="00494931" w:rsidRPr="00E34594">
          <w:rPr>
            <w:rFonts w:hint="eastAsia"/>
            <w:color w:val="auto"/>
          </w:rPr>
          <w:t xml:space="preserve"> remains</w:t>
        </w:r>
      </w:ins>
      <w:r w:rsidRPr="00E34594">
        <w:rPr>
          <w:color w:val="auto"/>
        </w:rPr>
        <w:t xml:space="preserve"> </w:t>
      </w:r>
      <w:ins w:id="515" w:author="." w:date="2020-02-13T20:07:00Z">
        <w:r w:rsidR="00494931" w:rsidRPr="00E34594">
          <w:rPr>
            <w:rFonts w:hint="eastAsia"/>
            <w:color w:val="auto"/>
          </w:rPr>
          <w:t>unclear</w:t>
        </w:r>
      </w:ins>
      <w:del w:id="516" w:author="." w:date="2020-02-13T20:07:00Z">
        <w:r w:rsidRPr="00E34594" w:rsidDel="00494931">
          <w:rPr>
            <w:color w:val="auto"/>
          </w:rPr>
          <w:delText>have been a subject of debate</w:delText>
        </w:r>
      </w:del>
      <w:r w:rsidRPr="00E34594">
        <w:rPr>
          <w:color w:val="auto"/>
        </w:rPr>
        <w:t xml:space="preserve">. </w:t>
      </w:r>
      <w:r w:rsidR="008139F4" w:rsidRPr="00E34594">
        <w:rPr>
          <w:color w:val="auto"/>
        </w:rPr>
        <w:t xml:space="preserve"> </w:t>
      </w:r>
      <w:r w:rsidRPr="00E34594">
        <w:rPr>
          <w:color w:val="auto"/>
        </w:rPr>
        <w:t xml:space="preserve">To </w:t>
      </w:r>
      <w:del w:id="517" w:author="." w:date="2020-02-13T20:09:00Z">
        <w:r w:rsidRPr="00E34594" w:rsidDel="00494931">
          <w:rPr>
            <w:color w:val="auto"/>
          </w:rPr>
          <w:delText>evaluate the</w:delText>
        </w:r>
        <w:r w:rsidR="00E51CB1" w:rsidRPr="00E34594" w:rsidDel="00494931">
          <w:rPr>
            <w:color w:val="auto"/>
          </w:rPr>
          <w:delText xml:space="preserve"> </w:delText>
        </w:r>
        <w:r w:rsidRPr="00E34594" w:rsidDel="00494931">
          <w:rPr>
            <w:color w:val="auto"/>
          </w:rPr>
          <w:delText>biocontrol efficacy of</w:delText>
        </w:r>
      </w:del>
      <w:ins w:id="518" w:author="." w:date="2020-02-13T20:09:00Z">
        <w:r w:rsidR="00494931" w:rsidRPr="00E34594">
          <w:rPr>
            <w:rFonts w:hint="eastAsia"/>
            <w:color w:val="auto"/>
          </w:rPr>
          <w:t xml:space="preserve">examine the </w:t>
        </w:r>
        <w:proofErr w:type="spellStart"/>
        <w:r w:rsidR="00494931" w:rsidRPr="00E34594">
          <w:rPr>
            <w:rFonts w:hint="eastAsia"/>
            <w:color w:val="auto"/>
          </w:rPr>
          <w:t>trophic</w:t>
        </w:r>
        <w:proofErr w:type="spellEnd"/>
        <w:r w:rsidR="00494931" w:rsidRPr="00E34594">
          <w:rPr>
            <w:rFonts w:hint="eastAsia"/>
            <w:color w:val="auto"/>
          </w:rPr>
          <w:t xml:space="preserve"> dynamics of</w:t>
        </w:r>
      </w:ins>
      <w:r w:rsidRPr="00E34594">
        <w:rPr>
          <w:color w:val="auto"/>
        </w:rPr>
        <w:t xml:space="preserve"> arthropod generalist predators, this study surveyed arthropod communities and applied stable isotope analysis to quantify the diet composition of </w:t>
      </w:r>
      <w:del w:id="519" w:author="." w:date="2020-02-13T20:10:00Z">
        <w:r w:rsidRPr="00E34594" w:rsidDel="00494931">
          <w:rPr>
            <w:color w:val="auto"/>
          </w:rPr>
          <w:delText>the</w:delText>
        </w:r>
      </w:del>
      <w:r w:rsidRPr="00E34594">
        <w:rPr>
          <w:color w:val="auto"/>
        </w:rPr>
        <w:t xml:space="preserve"> predators at different crop stages in organic and conventional rice farms. </w:t>
      </w:r>
      <w:r w:rsidR="008139F4" w:rsidRPr="00E34594">
        <w:rPr>
          <w:color w:val="auto"/>
        </w:rPr>
        <w:t xml:space="preserve"> </w:t>
      </w:r>
      <w:r w:rsidRPr="00E34594">
        <w:rPr>
          <w:color w:val="auto"/>
        </w:rPr>
        <w:t>The findings indicate three main points: 1) A</w:t>
      </w:r>
      <w:r w:rsidRPr="00E34594">
        <w:rPr>
          <w:iCs/>
          <w:color w:val="auto"/>
        </w:rPr>
        <w:t>rthropod</w:t>
      </w:r>
      <w:r w:rsidRPr="00E34594">
        <w:rPr>
          <w:i/>
          <w:iCs/>
          <w:color w:val="auto"/>
        </w:rPr>
        <w:t xml:space="preserve"> </w:t>
      </w:r>
      <w:r w:rsidRPr="00E34594">
        <w:rPr>
          <w:iCs/>
          <w:color w:val="auto"/>
        </w:rPr>
        <w:t>generalist</w:t>
      </w:r>
      <w:r w:rsidRPr="00E34594">
        <w:rPr>
          <w:i/>
          <w:iCs/>
          <w:color w:val="auto"/>
        </w:rPr>
        <w:t xml:space="preserve"> </w:t>
      </w:r>
      <w:r w:rsidRPr="00E34594">
        <w:rPr>
          <w:color w:val="auto"/>
        </w:rPr>
        <w:t>predators in both organic and conventional farms consumed increasing proportions of rice herbivores in their diet over crop stage (</w:t>
      </w:r>
      <w:r w:rsidR="005645E6" w:rsidRPr="00E34594">
        <w:rPr>
          <w:color w:val="auto"/>
        </w:rPr>
        <w:t xml:space="preserve">from 34-55% at </w:t>
      </w:r>
      <w:proofErr w:type="spellStart"/>
      <w:r w:rsidR="005645E6" w:rsidRPr="00E34594">
        <w:rPr>
          <w:color w:val="auto"/>
        </w:rPr>
        <w:t>tillering</w:t>
      </w:r>
      <w:proofErr w:type="spellEnd"/>
      <w:r w:rsidR="005645E6" w:rsidRPr="00E34594">
        <w:rPr>
          <w:color w:val="auto"/>
        </w:rPr>
        <w:t xml:space="preserve"> to 90-93% at ripening stage</w:t>
      </w:r>
      <w:r w:rsidRPr="00E34594">
        <w:rPr>
          <w:color w:val="auto"/>
        </w:rPr>
        <w:t>), suggesting an increasing</w:t>
      </w:r>
      <w:ins w:id="520" w:author="." w:date="2020-02-13T20:14:00Z">
        <w:r w:rsidR="00316823" w:rsidRPr="00E34594">
          <w:rPr>
            <w:rFonts w:hint="eastAsia"/>
            <w:color w:val="auto"/>
          </w:rPr>
          <w:t xml:space="preserve"> per </w:t>
        </w:r>
        <w:r w:rsidR="00316823" w:rsidRPr="00E34594">
          <w:rPr>
            <w:rFonts w:hint="eastAsia"/>
            <w:color w:val="auto"/>
          </w:rPr>
          <w:lastRenderedPageBreak/>
          <w:t xml:space="preserve">capita </w:t>
        </w:r>
      </w:ins>
      <w:ins w:id="521" w:author="." w:date="2020-02-13T20:15:00Z">
        <w:r w:rsidR="00316823" w:rsidRPr="00E34594">
          <w:rPr>
            <w:rFonts w:hint="eastAsia"/>
            <w:color w:val="auto"/>
          </w:rPr>
          <w:t>suppression</w:t>
        </w:r>
      </w:ins>
      <w:ins w:id="522" w:author="." w:date="2020-02-13T20:14:00Z">
        <w:r w:rsidR="00316823" w:rsidRPr="00E34594">
          <w:rPr>
            <w:rFonts w:hint="eastAsia"/>
            <w:color w:val="auto"/>
          </w:rPr>
          <w:t xml:space="preserve"> on pest</w:t>
        </w:r>
      </w:ins>
      <w:ins w:id="523" w:author="." w:date="2020-02-13T20:15:00Z">
        <w:r w:rsidR="00316823" w:rsidRPr="00E34594">
          <w:rPr>
            <w:rFonts w:hint="eastAsia"/>
            <w:color w:val="auto"/>
          </w:rPr>
          <w:t>s</w:t>
        </w:r>
      </w:ins>
      <w:del w:id="524" w:author="." w:date="2020-02-13T20:15:00Z">
        <w:r w:rsidRPr="00E34594" w:rsidDel="00316823">
          <w:rPr>
            <w:color w:val="auto"/>
          </w:rPr>
          <w:delText xml:space="preserve"> biocontrol </w:delText>
        </w:r>
        <w:r w:rsidR="005645E6" w:rsidRPr="00E34594" w:rsidDel="00316823">
          <w:rPr>
            <w:color w:val="auto"/>
          </w:rPr>
          <w:delText>efficacy</w:delText>
        </w:r>
        <w:r w:rsidRPr="00E34594" w:rsidDel="00316823">
          <w:rPr>
            <w:color w:val="auto"/>
          </w:rPr>
          <w:delText xml:space="preserve"> of</w:delText>
        </w:r>
      </w:del>
      <w:ins w:id="525" w:author="." w:date="2020-02-13T20:15:00Z">
        <w:r w:rsidR="00316823" w:rsidRPr="00E34594">
          <w:rPr>
            <w:rFonts w:hint="eastAsia"/>
            <w:color w:val="auto"/>
          </w:rPr>
          <w:t xml:space="preserve"> by</w:t>
        </w:r>
      </w:ins>
      <w:del w:id="526" w:author="." w:date="2020-02-13T20:15:00Z">
        <w:r w:rsidRPr="00E34594" w:rsidDel="00316823">
          <w:rPr>
            <w:color w:val="auto"/>
          </w:rPr>
          <w:delText xml:space="preserve"> generalist</w:delText>
        </w:r>
      </w:del>
      <w:ins w:id="527" w:author="." w:date="2020-02-13T20:15:00Z">
        <w:r w:rsidR="00316823" w:rsidRPr="00E34594">
          <w:rPr>
            <w:rFonts w:hint="eastAsia"/>
            <w:color w:val="auto"/>
          </w:rPr>
          <w:t xml:space="preserve"> these</w:t>
        </w:r>
      </w:ins>
      <w:r w:rsidRPr="00E34594">
        <w:rPr>
          <w:color w:val="auto"/>
        </w:rPr>
        <w:t xml:space="preserve"> predators over time. </w:t>
      </w:r>
      <w:r w:rsidR="008139F4" w:rsidRPr="00E34594">
        <w:rPr>
          <w:color w:val="auto"/>
        </w:rPr>
        <w:t xml:space="preserve"> </w:t>
      </w:r>
      <w:r w:rsidRPr="00E34594">
        <w:rPr>
          <w:color w:val="auto"/>
        </w:rPr>
        <w:t xml:space="preserve">2) The </w:t>
      </w:r>
      <w:del w:id="528" w:author="." w:date="2020-02-13T20:16:00Z">
        <w:r w:rsidRPr="00E34594" w:rsidDel="00316823">
          <w:rPr>
            <w:color w:val="auto"/>
          </w:rPr>
          <w:delText>biocontrol potential (</w:delText>
        </w:r>
      </w:del>
      <w:r w:rsidR="000A5800" w:rsidRPr="00E34594">
        <w:rPr>
          <w:color w:val="auto"/>
        </w:rPr>
        <w:t xml:space="preserve">per capita </w:t>
      </w:r>
      <w:r w:rsidR="003F685E" w:rsidRPr="00E34594">
        <w:rPr>
          <w:color w:val="auto"/>
        </w:rPr>
        <w:t>pest</w:t>
      </w:r>
      <w:r w:rsidRPr="00E34594">
        <w:rPr>
          <w:color w:val="auto"/>
        </w:rPr>
        <w:t xml:space="preserve"> consumption</w:t>
      </w:r>
      <w:del w:id="529" w:author="." w:date="2020-02-13T20:16:00Z">
        <w:r w:rsidRPr="00E34594" w:rsidDel="00316823">
          <w:rPr>
            <w:color w:val="auto"/>
          </w:rPr>
          <w:delText>)</w:delText>
        </w:r>
      </w:del>
      <w:del w:id="530" w:author="." w:date="2020-02-13T20:32:00Z">
        <w:r w:rsidRPr="00E34594" w:rsidDel="001E455F">
          <w:rPr>
            <w:color w:val="auto"/>
          </w:rPr>
          <w:delText xml:space="preserve"> of </w:delText>
        </w:r>
      </w:del>
      <w:ins w:id="531" w:author="." w:date="2020-02-13T20:32:00Z">
        <w:r w:rsidR="001E455F" w:rsidRPr="00E34594">
          <w:rPr>
            <w:rFonts w:hint="eastAsia"/>
            <w:color w:val="auto"/>
          </w:rPr>
          <w:t xml:space="preserve"> by </w:t>
        </w:r>
      </w:ins>
      <w:r w:rsidRPr="00E34594">
        <w:rPr>
          <w:color w:val="auto"/>
        </w:rPr>
        <w:t xml:space="preserve">the predators was </w:t>
      </w:r>
      <w:r w:rsidR="00FE348F" w:rsidRPr="00E34594">
        <w:rPr>
          <w:color w:val="auto"/>
        </w:rPr>
        <w:t>surprisingly</w:t>
      </w:r>
      <w:r w:rsidRPr="00E34594">
        <w:rPr>
          <w:color w:val="auto"/>
        </w:rPr>
        <w:t xml:space="preserve"> higher </w:t>
      </w:r>
      <w:ins w:id="532" w:author="." w:date="2020-02-13T20:17:00Z">
        <w:r w:rsidR="00316823" w:rsidRPr="00E34594">
          <w:rPr>
            <w:rFonts w:hint="eastAsia"/>
            <w:color w:val="auto"/>
          </w:rPr>
          <w:t>in</w:t>
        </w:r>
      </w:ins>
      <w:del w:id="533" w:author="." w:date="2020-02-13T20:17:00Z">
        <w:r w:rsidRPr="00E34594" w:rsidDel="00316823">
          <w:rPr>
            <w:color w:val="auto"/>
          </w:rPr>
          <w:delText>for</w:delText>
        </w:r>
      </w:del>
      <w:r w:rsidRPr="00E34594">
        <w:rPr>
          <w:color w:val="auto"/>
        </w:rPr>
        <w:t xml:space="preserve"> conventional farms than organic farms at the </w:t>
      </w:r>
      <w:proofErr w:type="spellStart"/>
      <w:r w:rsidRPr="00E34594">
        <w:rPr>
          <w:color w:val="auto"/>
        </w:rPr>
        <w:t>tillering</w:t>
      </w:r>
      <w:proofErr w:type="spellEnd"/>
      <w:r w:rsidRPr="00E34594">
        <w:rPr>
          <w:color w:val="auto"/>
        </w:rPr>
        <w:t xml:space="preserve"> and flowering stages, highlighting the</w:t>
      </w:r>
      <w:ins w:id="534" w:author="." w:date="2020-02-13T20:32:00Z">
        <w:r w:rsidR="001E455F" w:rsidRPr="00E34594">
          <w:rPr>
            <w:rFonts w:hint="eastAsia"/>
            <w:color w:val="auto"/>
          </w:rPr>
          <w:t>ir</w:t>
        </w:r>
      </w:ins>
      <w:r w:rsidRPr="00E34594">
        <w:rPr>
          <w:color w:val="auto"/>
        </w:rPr>
        <w:t xml:space="preserve"> </w:t>
      </w:r>
      <w:ins w:id="535" w:author="." w:date="2020-02-13T20:33:00Z">
        <w:r w:rsidR="00E34594" w:rsidRPr="00E34594">
          <w:rPr>
            <w:rFonts w:hint="eastAsia"/>
            <w:color w:val="auto"/>
          </w:rPr>
          <w:t xml:space="preserve">important yet </w:t>
        </w:r>
      </w:ins>
      <w:r w:rsidRPr="00E34594">
        <w:rPr>
          <w:color w:val="auto"/>
        </w:rPr>
        <w:t xml:space="preserve">underappreciated </w:t>
      </w:r>
      <w:ins w:id="536" w:author="." w:date="2020-02-13T20:17:00Z">
        <w:r w:rsidR="00316823" w:rsidRPr="00E34594">
          <w:rPr>
            <w:color w:val="auto"/>
          </w:rPr>
          <w:t>functional</w:t>
        </w:r>
        <w:r w:rsidR="00316823" w:rsidRPr="00E34594">
          <w:rPr>
            <w:rFonts w:hint="eastAsia"/>
            <w:color w:val="auto"/>
          </w:rPr>
          <w:t xml:space="preserve"> </w:t>
        </w:r>
      </w:ins>
      <w:r w:rsidRPr="00E34594">
        <w:rPr>
          <w:color w:val="auto"/>
        </w:rPr>
        <w:t xml:space="preserve">role </w:t>
      </w:r>
      <w:del w:id="537" w:author="." w:date="2020-02-13T20:33:00Z">
        <w:r w:rsidRPr="00E34594" w:rsidDel="00E34594">
          <w:rPr>
            <w:color w:val="auto"/>
          </w:rPr>
          <w:delText xml:space="preserve">of predators </w:delText>
        </w:r>
      </w:del>
      <w:r w:rsidRPr="00E34594">
        <w:rPr>
          <w:color w:val="auto"/>
        </w:rPr>
        <w:t xml:space="preserve">as </w:t>
      </w:r>
      <w:ins w:id="538" w:author="." w:date="2020-02-13T20:18:00Z">
        <w:r w:rsidR="00316823" w:rsidRPr="00E34594">
          <w:rPr>
            <w:rFonts w:hint="eastAsia"/>
            <w:color w:val="auto"/>
          </w:rPr>
          <w:t xml:space="preserve">potential </w:t>
        </w:r>
      </w:ins>
      <w:proofErr w:type="spellStart"/>
      <w:r w:rsidRPr="00E34594">
        <w:rPr>
          <w:color w:val="auto"/>
        </w:rPr>
        <w:t>biocont</w:t>
      </w:r>
      <w:r w:rsidR="00E061F1" w:rsidRPr="00E34594">
        <w:rPr>
          <w:color w:val="auto"/>
        </w:rPr>
        <w:t>r</w:t>
      </w:r>
      <w:r w:rsidRPr="00E34594">
        <w:rPr>
          <w:color w:val="auto"/>
        </w:rPr>
        <w:t>ol</w:t>
      </w:r>
      <w:proofErr w:type="spellEnd"/>
      <w:r w:rsidRPr="00E34594">
        <w:rPr>
          <w:color w:val="auto"/>
        </w:rPr>
        <w:t xml:space="preserve"> agents in conventional </w:t>
      </w:r>
      <w:r w:rsidRPr="004A7D7D">
        <w:rPr>
          <w:color w:val="auto"/>
        </w:rPr>
        <w:t>farms.</w:t>
      </w:r>
      <w:r w:rsidRPr="004A7D7D">
        <w:rPr>
          <w:rFonts w:eastAsia="新細明體"/>
          <w:color w:val="auto"/>
        </w:rPr>
        <w:t xml:space="preserve"> </w:t>
      </w:r>
      <w:r w:rsidR="008139F4" w:rsidRPr="004A7D7D">
        <w:rPr>
          <w:rFonts w:eastAsia="新細明體"/>
          <w:color w:val="auto"/>
        </w:rPr>
        <w:t xml:space="preserve"> </w:t>
      </w:r>
      <w:r w:rsidRPr="004A7D7D">
        <w:rPr>
          <w:rFonts w:eastAsia="新細明體"/>
          <w:color w:val="auto"/>
        </w:rPr>
        <w:t xml:space="preserve">3) Contrary to </w:t>
      </w:r>
      <w:r w:rsidR="00382DDE" w:rsidRPr="004A7D7D">
        <w:rPr>
          <w:rFonts w:eastAsia="新細明體"/>
          <w:color w:val="auto"/>
        </w:rPr>
        <w:t>the</w:t>
      </w:r>
      <w:r w:rsidRPr="004A7D7D">
        <w:rPr>
          <w:rFonts w:eastAsia="新細明體"/>
          <w:color w:val="auto"/>
        </w:rPr>
        <w:t xml:space="preserve"> common view that </w:t>
      </w:r>
      <w:r w:rsidRPr="004A7D7D">
        <w:rPr>
          <w:color w:val="auto"/>
        </w:rPr>
        <w:t xml:space="preserve">arthropod generalist predators </w:t>
      </w:r>
      <w:ins w:id="539" w:author="." w:date="2020-02-13T20:38:00Z">
        <w:r w:rsidR="00B35CE4" w:rsidRPr="004A7D7D">
          <w:rPr>
            <w:rFonts w:hint="eastAsia"/>
            <w:color w:val="auto"/>
          </w:rPr>
          <w:t xml:space="preserve">could </w:t>
        </w:r>
      </w:ins>
      <w:ins w:id="540" w:author="." w:date="2020-02-13T20:39:00Z">
        <w:r w:rsidR="00B35CE4" w:rsidRPr="004A7D7D">
          <w:rPr>
            <w:rFonts w:hint="eastAsia"/>
            <w:color w:val="auto"/>
          </w:rPr>
          <w:t>be distracted by non-</w:t>
        </w:r>
      </w:ins>
      <w:ins w:id="541" w:author="." w:date="2020-02-13T20:41:00Z">
        <w:r w:rsidR="00B35CE4" w:rsidRPr="004A7D7D">
          <w:rPr>
            <w:rFonts w:hint="eastAsia"/>
            <w:color w:val="auto"/>
          </w:rPr>
          <w:t>pest species</w:t>
        </w:r>
      </w:ins>
      <w:ins w:id="542" w:author="." w:date="2020-02-13T20:39:00Z">
        <w:r w:rsidR="00B35CE4" w:rsidRPr="004A7D7D">
          <w:rPr>
            <w:rFonts w:hint="eastAsia"/>
            <w:color w:val="auto"/>
          </w:rPr>
          <w:t xml:space="preserve"> </w:t>
        </w:r>
      </w:ins>
      <w:ins w:id="543" w:author="." w:date="2020-02-13T20:38:00Z">
        <w:r w:rsidR="00B35CE4" w:rsidRPr="004A7D7D">
          <w:rPr>
            <w:rFonts w:hint="eastAsia"/>
            <w:color w:val="auto"/>
          </w:rPr>
          <w:t xml:space="preserve">and thus </w:t>
        </w:r>
      </w:ins>
      <w:r w:rsidRPr="004A7D7D">
        <w:rPr>
          <w:color w:val="auto"/>
        </w:rPr>
        <w:t xml:space="preserve">may not be efficient </w:t>
      </w:r>
      <w:proofErr w:type="spellStart"/>
      <w:r w:rsidRPr="004A7D7D">
        <w:rPr>
          <w:color w:val="auto"/>
        </w:rPr>
        <w:t>biocontrol</w:t>
      </w:r>
      <w:proofErr w:type="spellEnd"/>
      <w:r w:rsidRPr="004A7D7D">
        <w:rPr>
          <w:color w:val="auto"/>
        </w:rPr>
        <w:t xml:space="preserve"> agents, this study </w:t>
      </w:r>
      <w:r w:rsidRPr="00CB4133">
        <w:rPr>
          <w:color w:val="auto"/>
        </w:rPr>
        <w:t xml:space="preserve">demonstrated </w:t>
      </w:r>
      <w:del w:id="544" w:author="." w:date="2020-02-13T20:18:00Z">
        <w:r w:rsidRPr="00CB4133" w:rsidDel="00316823">
          <w:rPr>
            <w:color w:val="auto"/>
          </w:rPr>
          <w:delText>strong per capita</w:delText>
        </w:r>
      </w:del>
      <w:ins w:id="545" w:author="." w:date="2020-02-13T20:19:00Z">
        <w:r w:rsidR="00316823" w:rsidRPr="00CB4133">
          <w:rPr>
            <w:rFonts w:hint="eastAsia"/>
            <w:color w:val="auto"/>
          </w:rPr>
          <w:t>increasing</w:t>
        </w:r>
      </w:ins>
      <w:r w:rsidRPr="00CB4133">
        <w:rPr>
          <w:color w:val="auto"/>
        </w:rPr>
        <w:t xml:space="preserve"> </w:t>
      </w:r>
      <w:ins w:id="546" w:author="." w:date="2020-02-13T20:35:00Z">
        <w:r w:rsidR="00E34594" w:rsidRPr="00CB4133">
          <w:rPr>
            <w:rFonts w:hint="eastAsia"/>
            <w:color w:val="auto"/>
          </w:rPr>
          <w:t xml:space="preserve">per capita </w:t>
        </w:r>
      </w:ins>
      <w:r w:rsidRPr="00CB4133">
        <w:rPr>
          <w:color w:val="auto"/>
        </w:rPr>
        <w:t>pest consumption by the predators</w:t>
      </w:r>
      <w:ins w:id="547" w:author="." w:date="2020-02-13T20:19:00Z">
        <w:r w:rsidR="00316823" w:rsidRPr="00CB4133">
          <w:rPr>
            <w:rFonts w:hint="eastAsia"/>
            <w:color w:val="auto"/>
          </w:rPr>
          <w:t xml:space="preserve"> with increasing pest abundance</w:t>
        </w:r>
      </w:ins>
      <w:ins w:id="548" w:author="." w:date="2020-02-13T20:43:00Z">
        <w:r w:rsidR="00AB11E4" w:rsidRPr="00CB4133">
          <w:rPr>
            <w:rFonts w:hint="eastAsia"/>
            <w:color w:val="auto"/>
          </w:rPr>
          <w:t xml:space="preserve"> in the field</w:t>
        </w:r>
      </w:ins>
      <w:r w:rsidRPr="00CB4133">
        <w:rPr>
          <w:color w:val="auto"/>
        </w:rPr>
        <w:t xml:space="preserve">. </w:t>
      </w:r>
      <w:r w:rsidR="008139F4" w:rsidRPr="00CB4133">
        <w:rPr>
          <w:color w:val="auto"/>
        </w:rPr>
        <w:t xml:space="preserve"> </w:t>
      </w:r>
      <w:r w:rsidRPr="00CB4133">
        <w:rPr>
          <w:color w:val="auto"/>
        </w:rPr>
        <w:t xml:space="preserve">Taken together, we conclude that </w:t>
      </w:r>
      <w:r w:rsidR="00333FB4" w:rsidRPr="00CB4133">
        <w:rPr>
          <w:color w:val="auto"/>
        </w:rPr>
        <w:t xml:space="preserve">agricultural </w:t>
      </w:r>
      <w:r w:rsidRPr="00CB4133">
        <w:rPr>
          <w:color w:val="auto"/>
        </w:rPr>
        <w:t xml:space="preserve">management schemes promoting populations of </w:t>
      </w:r>
      <w:ins w:id="549" w:author="." w:date="2020-02-13T20:44:00Z">
        <w:r w:rsidR="00D910CE" w:rsidRPr="00CB4133">
          <w:rPr>
            <w:rFonts w:hint="eastAsia"/>
            <w:color w:val="auto"/>
          </w:rPr>
          <w:t xml:space="preserve">arthropod </w:t>
        </w:r>
      </w:ins>
      <w:r w:rsidRPr="00CB4133">
        <w:rPr>
          <w:color w:val="auto"/>
        </w:rPr>
        <w:t>generalist predators will likely benefit pest control and should be integrated into modern agriculture.</w:t>
      </w:r>
    </w:p>
    <w:p w:rsidR="00856DA8" w:rsidRPr="008F690E" w:rsidRDefault="00856DA8" w:rsidP="00F338FA">
      <w:pPr>
        <w:spacing w:line="480" w:lineRule="auto"/>
        <w:ind w:firstLine="480"/>
        <w:rPr>
          <w:color w:val="FF0000"/>
        </w:rPr>
      </w:pPr>
    </w:p>
    <w:p w:rsidR="00D22C01" w:rsidRPr="00F412DE" w:rsidRDefault="00D22C01" w:rsidP="00D22C01">
      <w:pPr>
        <w:spacing w:line="480" w:lineRule="auto"/>
        <w:rPr>
          <w:rFonts w:cs="Times New Roman"/>
          <w:b/>
        </w:rPr>
      </w:pPr>
      <w:r w:rsidRPr="00F412DE">
        <w:rPr>
          <w:rFonts w:cs="Times New Roman"/>
          <w:b/>
        </w:rPr>
        <w:t>Authors’ contributions</w:t>
      </w:r>
    </w:p>
    <w:p w:rsidR="00D22C01" w:rsidRPr="00F412DE" w:rsidRDefault="00EF7E0D" w:rsidP="00F12BD3">
      <w:pPr>
        <w:spacing w:line="480" w:lineRule="auto"/>
        <w:rPr>
          <w:rFonts w:cs="Times New Roman"/>
        </w:rPr>
      </w:pPr>
      <w:proofErr w:type="gramStart"/>
      <w:r w:rsidRPr="00F412DE">
        <w:rPr>
          <w:rFonts w:cs="Times New Roman" w:hint="eastAsia"/>
        </w:rPr>
        <w:t>G.-</w:t>
      </w:r>
      <w:r w:rsidRPr="00F412DE">
        <w:rPr>
          <w:rFonts w:cs="Times New Roman"/>
        </w:rPr>
        <w:t>C. Hsu, J.-A.</w:t>
      </w:r>
      <w:proofErr w:type="gramEnd"/>
      <w:r w:rsidRPr="00F412DE">
        <w:rPr>
          <w:rFonts w:cs="Times New Roman"/>
        </w:rPr>
        <w:t xml:space="preserve"> </w:t>
      </w:r>
      <w:proofErr w:type="spellStart"/>
      <w:proofErr w:type="gramStart"/>
      <w:r w:rsidRPr="00F412DE">
        <w:rPr>
          <w:rFonts w:cs="Times New Roman"/>
        </w:rPr>
        <w:t>Ou</w:t>
      </w:r>
      <w:proofErr w:type="spellEnd"/>
      <w:r w:rsidRPr="00F412DE">
        <w:rPr>
          <w:rFonts w:cs="Times New Roman"/>
        </w:rPr>
        <w:t>,</w:t>
      </w:r>
      <w:proofErr w:type="gramEnd"/>
      <w:r w:rsidRPr="00F412DE">
        <w:rPr>
          <w:rFonts w:cs="Times New Roman"/>
        </w:rPr>
        <w:t xml:space="preserve"> and C.-K. Ho designed and conducted the experiments and wrote the manuscript.</w:t>
      </w:r>
      <w:r w:rsidR="0048496E" w:rsidRPr="00F412DE">
        <w:rPr>
          <w:rFonts w:cs="Times New Roman" w:hint="eastAsia"/>
        </w:rPr>
        <w:t xml:space="preserve">  </w:t>
      </w:r>
      <w:proofErr w:type="gramStart"/>
      <w:r w:rsidR="0048496E" w:rsidRPr="00F412DE">
        <w:rPr>
          <w:rFonts w:cs="Times New Roman" w:hint="eastAsia"/>
        </w:rPr>
        <w:t>G.-</w:t>
      </w:r>
      <w:r w:rsidR="0048496E" w:rsidRPr="00F412DE">
        <w:rPr>
          <w:rFonts w:cs="Times New Roman"/>
        </w:rPr>
        <w:t>C. Hsu and J.-A.</w:t>
      </w:r>
      <w:proofErr w:type="gramEnd"/>
      <w:r w:rsidR="0048496E" w:rsidRPr="00F412DE">
        <w:rPr>
          <w:rFonts w:cs="Times New Roman"/>
        </w:rPr>
        <w:t xml:space="preserve"> </w:t>
      </w:r>
      <w:proofErr w:type="spellStart"/>
      <w:r w:rsidR="0048496E" w:rsidRPr="00F412DE">
        <w:rPr>
          <w:rFonts w:cs="Times New Roman"/>
        </w:rPr>
        <w:t>Ou</w:t>
      </w:r>
      <w:proofErr w:type="spellEnd"/>
      <w:r w:rsidR="0048496E" w:rsidRPr="00F412DE">
        <w:rPr>
          <w:rFonts w:cs="Times New Roman"/>
        </w:rPr>
        <w:t xml:space="preserve"> performed statistical analyses.</w:t>
      </w:r>
    </w:p>
    <w:p w:rsidR="00EF7E0D" w:rsidRPr="008F690E" w:rsidRDefault="00EF7E0D" w:rsidP="00EF7E0D">
      <w:pPr>
        <w:pStyle w:val="af8"/>
        <w:spacing w:line="480" w:lineRule="auto"/>
        <w:rPr>
          <w:b/>
          <w:color w:val="FF0000"/>
        </w:rPr>
      </w:pPr>
    </w:p>
    <w:p w:rsidR="00EF7E0D" w:rsidRPr="00F412DE" w:rsidRDefault="00EF7E0D" w:rsidP="00EF7E0D">
      <w:pPr>
        <w:pStyle w:val="af8"/>
        <w:spacing w:line="480" w:lineRule="auto"/>
        <w:rPr>
          <w:b/>
        </w:rPr>
      </w:pPr>
      <w:r w:rsidRPr="00F412DE">
        <w:rPr>
          <w:b/>
        </w:rPr>
        <w:t xml:space="preserve">Data Accessibility </w:t>
      </w:r>
    </w:p>
    <w:p w:rsidR="00EF7E0D" w:rsidRPr="00F412DE" w:rsidRDefault="00EF7E0D" w:rsidP="00EF7E0D">
      <w:pPr>
        <w:pStyle w:val="af8"/>
        <w:spacing w:line="480" w:lineRule="auto"/>
      </w:pPr>
      <w:r w:rsidRPr="00F412DE">
        <w:t>We will archive our data in Dryad Digital Repository should the manuscript be accepted.</w:t>
      </w:r>
    </w:p>
    <w:p w:rsidR="00D22C01" w:rsidRPr="00F412DE" w:rsidRDefault="00D22C01" w:rsidP="00F12BD3">
      <w:pPr>
        <w:spacing w:line="480" w:lineRule="auto"/>
        <w:rPr>
          <w:rFonts w:cs="Times New Roman"/>
          <w:b/>
        </w:rPr>
      </w:pPr>
    </w:p>
    <w:p w:rsidR="00F12BD3" w:rsidRPr="00F412DE" w:rsidRDefault="00F12BD3" w:rsidP="00F12BD3">
      <w:pPr>
        <w:spacing w:line="480" w:lineRule="auto"/>
        <w:rPr>
          <w:rFonts w:cs="Times New Roman"/>
          <w:b/>
        </w:rPr>
      </w:pPr>
      <w:r w:rsidRPr="00F412DE">
        <w:rPr>
          <w:rFonts w:cs="Times New Roman"/>
          <w:b/>
        </w:rPr>
        <w:t>Acknowledgement</w:t>
      </w:r>
      <w:bookmarkEnd w:id="43"/>
      <w:r w:rsidRPr="00F412DE">
        <w:rPr>
          <w:rFonts w:cs="Times New Roman"/>
          <w:b/>
        </w:rPr>
        <w:t>s</w:t>
      </w:r>
    </w:p>
    <w:p w:rsidR="00546574" w:rsidRPr="00F412DE" w:rsidRDefault="009929C9" w:rsidP="007F5199">
      <w:pPr>
        <w:spacing w:line="480" w:lineRule="auto"/>
        <w:ind w:right="-7" w:firstLine="480"/>
        <w:rPr>
          <w:rFonts w:cs="Times New Roman"/>
        </w:rPr>
      </w:pPr>
      <w:r w:rsidRPr="00F412DE">
        <w:rPr>
          <w:rFonts w:cs="Times New Roman"/>
        </w:rPr>
        <w:t xml:space="preserve">We thank anonymous reviewers, </w:t>
      </w:r>
      <w:r w:rsidR="00E96D3A" w:rsidRPr="00F412DE">
        <w:rPr>
          <w:rFonts w:cs="Times New Roman"/>
        </w:rPr>
        <w:t xml:space="preserve">Yu-Pin Lin, </w:t>
      </w:r>
      <w:proofErr w:type="spellStart"/>
      <w:r w:rsidRPr="00F412DE">
        <w:rPr>
          <w:rFonts w:cs="Times New Roman"/>
        </w:rPr>
        <w:t>Chih</w:t>
      </w:r>
      <w:proofErr w:type="spellEnd"/>
      <w:r w:rsidRPr="00F412DE">
        <w:rPr>
          <w:rFonts w:cs="Times New Roman"/>
        </w:rPr>
        <w:t>-Wei Tsai, Chi-</w:t>
      </w:r>
      <w:proofErr w:type="spellStart"/>
      <w:r w:rsidRPr="00F412DE">
        <w:rPr>
          <w:rFonts w:cs="Times New Roman"/>
        </w:rPr>
        <w:t>Lun</w:t>
      </w:r>
      <w:proofErr w:type="spellEnd"/>
      <w:r w:rsidRPr="00F412DE">
        <w:rPr>
          <w:rFonts w:cs="Times New Roman"/>
        </w:rPr>
        <w:t xml:space="preserve"> Huang, Su-Chen Chang, and Hung-</w:t>
      </w:r>
      <w:proofErr w:type="spellStart"/>
      <w:r w:rsidRPr="00F412DE">
        <w:rPr>
          <w:rFonts w:cs="Times New Roman"/>
        </w:rPr>
        <w:t>Ju</w:t>
      </w:r>
      <w:proofErr w:type="spellEnd"/>
      <w:r w:rsidRPr="00F412DE">
        <w:rPr>
          <w:rFonts w:cs="Times New Roman"/>
        </w:rPr>
        <w:t xml:space="preserve"> Chen.  We also thank </w:t>
      </w:r>
      <w:proofErr w:type="spellStart"/>
      <w:r w:rsidRPr="00F412DE">
        <w:rPr>
          <w:rFonts w:cs="Times New Roman"/>
        </w:rPr>
        <w:t>Miaoli</w:t>
      </w:r>
      <w:proofErr w:type="spellEnd"/>
      <w:r w:rsidRPr="00F412DE">
        <w:rPr>
          <w:rFonts w:cs="Times New Roman"/>
        </w:rPr>
        <w:t xml:space="preserve"> District Agricultural Research and Extension Station for logistic supports</w:t>
      </w:r>
      <w:r w:rsidR="00882EC0" w:rsidRPr="00F412DE">
        <w:rPr>
          <w:rFonts w:cs="Times New Roman"/>
        </w:rPr>
        <w:t>,</w:t>
      </w:r>
      <w:r w:rsidRPr="00F412DE">
        <w:rPr>
          <w:rFonts w:cs="Times New Roman"/>
        </w:rPr>
        <w:t xml:space="preserve"> and </w:t>
      </w:r>
      <w:r w:rsidR="00546574" w:rsidRPr="00F412DE">
        <w:rPr>
          <w:rFonts w:cs="Times New Roman"/>
        </w:rPr>
        <w:t>Council of Agriculture, Executive Yuan, Taiwan</w:t>
      </w:r>
      <w:r w:rsidRPr="00F412DE">
        <w:rPr>
          <w:rFonts w:cs="Times New Roman"/>
        </w:rPr>
        <w:t xml:space="preserve"> </w:t>
      </w:r>
      <w:r w:rsidR="005A182E" w:rsidRPr="00F412DE">
        <w:rPr>
          <w:rFonts w:cs="Times New Roman"/>
        </w:rPr>
        <w:t xml:space="preserve">(106AS-4.2.5-ST-a1, 107AS-4.2.3-ST-a1, </w:t>
      </w:r>
      <w:proofErr w:type="gramStart"/>
      <w:r w:rsidR="005A182E" w:rsidRPr="00F412DE">
        <w:rPr>
          <w:rFonts w:cs="Times New Roman"/>
        </w:rPr>
        <w:t>108AS</w:t>
      </w:r>
      <w:proofErr w:type="gramEnd"/>
      <w:r w:rsidR="005A182E" w:rsidRPr="00F412DE">
        <w:rPr>
          <w:rFonts w:cs="Times New Roman"/>
        </w:rPr>
        <w:t>-4.2.2-ST-a1) and M</w:t>
      </w:r>
      <w:r w:rsidR="00920A1B" w:rsidRPr="00F412DE">
        <w:rPr>
          <w:rFonts w:cs="Times New Roman"/>
        </w:rPr>
        <w:t>inistry of Science and Technology</w:t>
      </w:r>
      <w:r w:rsidR="005A182E" w:rsidRPr="00F412DE">
        <w:rPr>
          <w:rFonts w:cs="Times New Roman"/>
        </w:rPr>
        <w:t xml:space="preserve"> (</w:t>
      </w:r>
      <w:r w:rsidR="007526BE" w:rsidRPr="00F412DE">
        <w:rPr>
          <w:rFonts w:cs="Times New Roman"/>
        </w:rPr>
        <w:t>108-2621-B-002-003-MY3</w:t>
      </w:r>
      <w:r w:rsidR="005A182E" w:rsidRPr="00F412DE">
        <w:rPr>
          <w:rFonts w:cs="Times New Roman"/>
        </w:rPr>
        <w:t xml:space="preserve">) </w:t>
      </w:r>
      <w:r w:rsidRPr="00F412DE">
        <w:rPr>
          <w:rFonts w:cs="Times New Roman"/>
        </w:rPr>
        <w:t>for funding</w:t>
      </w:r>
      <w:r w:rsidR="008139F4" w:rsidRPr="00F412DE">
        <w:rPr>
          <w:rFonts w:cs="Times New Roman"/>
        </w:rPr>
        <w:t xml:space="preserve"> </w:t>
      </w:r>
      <w:r w:rsidR="00882EC0" w:rsidRPr="00F412DE">
        <w:rPr>
          <w:rFonts w:cs="Times New Roman"/>
        </w:rPr>
        <w:t>support</w:t>
      </w:r>
      <w:r w:rsidR="00E96D3A" w:rsidRPr="00F412DE">
        <w:rPr>
          <w:rFonts w:cs="Times New Roman"/>
        </w:rPr>
        <w:t>.</w:t>
      </w:r>
    </w:p>
    <w:p w:rsidR="00856DA8" w:rsidRPr="008F690E" w:rsidRDefault="00856DA8" w:rsidP="00F12BD3">
      <w:pPr>
        <w:spacing w:line="480" w:lineRule="auto"/>
        <w:rPr>
          <w:rFonts w:cs="Times New Roman"/>
          <w:color w:val="FF0000"/>
        </w:rPr>
      </w:pPr>
    </w:p>
    <w:p w:rsidR="00F12BD3" w:rsidRPr="00F412DE" w:rsidRDefault="00F5370F" w:rsidP="00F12BD3">
      <w:pPr>
        <w:spacing w:line="480" w:lineRule="auto"/>
        <w:rPr>
          <w:rFonts w:cs="Times New Roman"/>
          <w:b/>
        </w:rPr>
      </w:pPr>
      <w:r w:rsidRPr="00F412DE">
        <w:rPr>
          <w:rFonts w:cs="Times New Roman" w:hint="eastAsia"/>
          <w:b/>
        </w:rPr>
        <w:t>L</w:t>
      </w:r>
      <w:r w:rsidRPr="00F412DE">
        <w:rPr>
          <w:rFonts w:cs="Times New Roman"/>
          <w:b/>
        </w:rPr>
        <w:t xml:space="preserve">iterature </w:t>
      </w:r>
      <w:r w:rsidRPr="00F412DE">
        <w:rPr>
          <w:rFonts w:cs="Times New Roman" w:hint="eastAsia"/>
          <w:b/>
        </w:rPr>
        <w:t>C</w:t>
      </w:r>
      <w:r w:rsidRPr="00F412DE">
        <w:rPr>
          <w:rFonts w:cs="Times New Roman"/>
          <w:b/>
        </w:rPr>
        <w:t>ited</w:t>
      </w:r>
      <w:bookmarkEnd w:id="44"/>
      <w:r w:rsidR="008B168D" w:rsidRPr="00F412DE">
        <w:rPr>
          <w:rFonts w:cs="Times New Roman"/>
          <w:b/>
        </w:rPr>
        <w:t xml:space="preserve"> </w:t>
      </w:r>
    </w:p>
    <w:p w:rsidR="00CD77A6" w:rsidRPr="00F412DE" w:rsidRDefault="00C93E5F" w:rsidP="00CD77A6">
      <w:pPr>
        <w:pStyle w:val="EndNoteBibliography"/>
        <w:spacing w:after="0" w:line="480" w:lineRule="auto"/>
        <w:ind w:left="720" w:hanging="720"/>
        <w:rPr>
          <w:noProof/>
          <w:color w:val="auto"/>
        </w:rPr>
      </w:pPr>
      <w:r w:rsidRPr="00C93E5F">
        <w:rPr>
          <w:b/>
          <w:color w:val="auto"/>
        </w:rPr>
        <w:fldChar w:fldCharType="begin"/>
      </w:r>
      <w:r w:rsidR="00087023" w:rsidRPr="00F412DE">
        <w:rPr>
          <w:b/>
          <w:color w:val="auto"/>
        </w:rPr>
        <w:instrText xml:space="preserve"> ADDIN EN.REFLIST </w:instrText>
      </w:r>
      <w:r w:rsidRPr="00C93E5F">
        <w:rPr>
          <w:b/>
          <w:color w:val="auto"/>
        </w:rPr>
        <w:fldChar w:fldCharType="separate"/>
      </w:r>
      <w:r w:rsidR="00CD77A6" w:rsidRPr="00F412DE">
        <w:rPr>
          <w:noProof/>
          <w:color w:val="auto"/>
        </w:rPr>
        <w:t xml:space="preserve">Ali, M.P., Bari, M.N., Haque, S.S., Kabir, M.M.M., Afrin, S., Nowrin, F., . . . Landis, D.A. (2019) Establishing next-generation pest control services in rice fields: eco-agriculture. </w:t>
      </w:r>
      <w:r w:rsidR="00CD77A6" w:rsidRPr="00F412DE">
        <w:rPr>
          <w:i/>
          <w:noProof/>
          <w:color w:val="auto"/>
        </w:rPr>
        <w:t>Scientific Reports,</w:t>
      </w:r>
      <w:r w:rsidR="00CD77A6" w:rsidRPr="00F412DE">
        <w:rPr>
          <w:noProof/>
          <w:color w:val="auto"/>
        </w:rPr>
        <w:t xml:space="preserve"> 9, 10180.</w:t>
      </w:r>
    </w:p>
    <w:p w:rsidR="00CD77A6" w:rsidRPr="00F412DE" w:rsidRDefault="00CD77A6" w:rsidP="00CD77A6">
      <w:pPr>
        <w:pStyle w:val="EndNoteBibliography"/>
        <w:spacing w:after="0" w:line="480" w:lineRule="auto"/>
        <w:ind w:left="720" w:hanging="720"/>
        <w:rPr>
          <w:noProof/>
          <w:color w:val="auto"/>
        </w:rPr>
      </w:pPr>
      <w:r w:rsidRPr="00F412DE">
        <w:rPr>
          <w:noProof/>
          <w:color w:val="auto"/>
        </w:rPr>
        <w:t xml:space="preserve">Anderson, M.J. (2001) A new method for non-parametric multivariate analysis of variance. </w:t>
      </w:r>
      <w:r w:rsidRPr="00F412DE">
        <w:rPr>
          <w:i/>
          <w:noProof/>
          <w:color w:val="auto"/>
        </w:rPr>
        <w:t>Austral Ecology,</w:t>
      </w:r>
      <w:r w:rsidRPr="00F412DE">
        <w:rPr>
          <w:noProof/>
          <w:color w:val="auto"/>
        </w:rPr>
        <w:t xml:space="preserve"> 26, 32-46.</w:t>
      </w:r>
    </w:p>
    <w:p w:rsidR="00CD77A6" w:rsidRPr="00F412DE" w:rsidRDefault="00CD77A6" w:rsidP="00CD77A6">
      <w:pPr>
        <w:pStyle w:val="EndNoteBibliography"/>
        <w:spacing w:after="0" w:line="480" w:lineRule="auto"/>
        <w:ind w:left="720" w:hanging="720"/>
        <w:rPr>
          <w:noProof/>
          <w:color w:val="auto"/>
        </w:rPr>
      </w:pPr>
      <w:r w:rsidRPr="00F412DE">
        <w:rPr>
          <w:noProof/>
          <w:color w:val="auto"/>
        </w:rPr>
        <w:t xml:space="preserve">Anderson, M.J. (2004) PERMDISP: a FORTRAN computer program for permutational analysis of multivariate dispersions (for any two-factor ANOVA design) using permutation tests. </w:t>
      </w:r>
      <w:r w:rsidRPr="00F412DE">
        <w:rPr>
          <w:i/>
          <w:noProof/>
          <w:color w:val="auto"/>
        </w:rPr>
        <w:t>Department of Statistics, University of Auckland, New Zealand,</w:t>
      </w:r>
      <w:r w:rsidRPr="00F412DE">
        <w:rPr>
          <w:noProof/>
          <w:color w:val="auto"/>
        </w:rPr>
        <w:t xml:space="preserve"> 24.</w:t>
      </w:r>
    </w:p>
    <w:p w:rsidR="00CD77A6" w:rsidRPr="00F412DE" w:rsidRDefault="00CD77A6" w:rsidP="00CD77A6">
      <w:pPr>
        <w:pStyle w:val="EndNoteBibliography"/>
        <w:spacing w:after="0" w:line="480" w:lineRule="auto"/>
        <w:ind w:left="720" w:hanging="720"/>
        <w:rPr>
          <w:noProof/>
          <w:color w:val="auto"/>
        </w:rPr>
      </w:pPr>
      <w:r w:rsidRPr="00F412DE">
        <w:rPr>
          <w:noProof/>
          <w:color w:val="auto"/>
        </w:rPr>
        <w:t xml:space="preserve">Anderson, M.J. &amp; Walsh, D.C.I. (2013) PERMANOVA, ANOSIM, and the Mantel test in the face of heterogeneous dispersions: What null hypothesis are you testing? </w:t>
      </w:r>
      <w:r w:rsidRPr="00F412DE">
        <w:rPr>
          <w:i/>
          <w:noProof/>
          <w:color w:val="auto"/>
        </w:rPr>
        <w:t>Ecological Monographs,</w:t>
      </w:r>
      <w:r w:rsidRPr="00F412DE">
        <w:rPr>
          <w:noProof/>
          <w:color w:val="auto"/>
        </w:rPr>
        <w:t xml:space="preserve"> 83, 557-574.</w:t>
      </w:r>
    </w:p>
    <w:p w:rsidR="00CD77A6" w:rsidRPr="00F412DE" w:rsidRDefault="00CD77A6" w:rsidP="00CD77A6">
      <w:pPr>
        <w:pStyle w:val="EndNoteBibliography"/>
        <w:spacing w:after="0" w:line="480" w:lineRule="auto"/>
        <w:ind w:left="720" w:hanging="720"/>
        <w:rPr>
          <w:noProof/>
          <w:color w:val="auto"/>
        </w:rPr>
      </w:pPr>
      <w:r w:rsidRPr="00F412DE">
        <w:rPr>
          <w:noProof/>
          <w:color w:val="auto"/>
        </w:rPr>
        <w:t xml:space="preserve">Bengtsson, J., Ahnstrom, J. &amp; Weibull, A.C. (2005) The effects of organic agriculture on biodiversity and abundance: a meta-analysis. </w:t>
      </w:r>
      <w:r w:rsidRPr="00F412DE">
        <w:rPr>
          <w:i/>
          <w:noProof/>
          <w:color w:val="auto"/>
        </w:rPr>
        <w:t>Journal of Applied Ecology,</w:t>
      </w:r>
      <w:r w:rsidRPr="00F412DE">
        <w:rPr>
          <w:noProof/>
          <w:color w:val="auto"/>
        </w:rPr>
        <w:t xml:space="preserve"> 42, 261-269.</w:t>
      </w:r>
    </w:p>
    <w:p w:rsidR="00CD77A6" w:rsidRPr="00F412DE" w:rsidRDefault="00CD77A6" w:rsidP="00CD77A6">
      <w:pPr>
        <w:pStyle w:val="EndNoteBibliography"/>
        <w:spacing w:after="0" w:line="480" w:lineRule="auto"/>
        <w:ind w:left="720" w:hanging="720"/>
        <w:rPr>
          <w:noProof/>
          <w:color w:val="auto"/>
        </w:rPr>
      </w:pPr>
      <w:r w:rsidRPr="00F412DE">
        <w:rPr>
          <w:noProof/>
          <w:color w:val="auto"/>
        </w:rPr>
        <w:t xml:space="preserve">Bianchi, F.J.J.A., Booij, C.J.H. &amp; Tscharntke, T. (2006) Sustainable pest regulation in agricultural landscapes: a review on landscape composition, biodiversity and natural pest control. </w:t>
      </w:r>
      <w:r w:rsidRPr="00F412DE">
        <w:rPr>
          <w:i/>
          <w:noProof/>
          <w:color w:val="auto"/>
        </w:rPr>
        <w:t>Proceedings of the Royal Society B-Biological Sciences,</w:t>
      </w:r>
      <w:r w:rsidRPr="00F412DE">
        <w:rPr>
          <w:noProof/>
          <w:color w:val="auto"/>
        </w:rPr>
        <w:t xml:space="preserve"> 273, 1715-1727.</w:t>
      </w:r>
    </w:p>
    <w:p w:rsidR="00CD77A6" w:rsidRPr="00F412DE" w:rsidRDefault="00CD77A6" w:rsidP="00CD77A6">
      <w:pPr>
        <w:pStyle w:val="EndNoteBibliography"/>
        <w:spacing w:after="0" w:line="480" w:lineRule="auto"/>
        <w:ind w:left="720" w:hanging="720"/>
        <w:rPr>
          <w:noProof/>
          <w:color w:val="auto"/>
        </w:rPr>
      </w:pPr>
      <w:r w:rsidRPr="00F412DE">
        <w:rPr>
          <w:noProof/>
          <w:color w:val="auto"/>
        </w:rPr>
        <w:t xml:space="preserve">Birkhofer, K., Arvidsson, F., Ehlers, D., Mader, V.L., Bengtsson, J. &amp; Smith, H.G. (2016) Organic farming affects the biological control of hemipteran pests and yields in spring barley independent of landscape complexity. </w:t>
      </w:r>
      <w:r w:rsidRPr="00F412DE">
        <w:rPr>
          <w:i/>
          <w:noProof/>
          <w:color w:val="auto"/>
        </w:rPr>
        <w:t>Landscape Ecology,</w:t>
      </w:r>
      <w:r w:rsidRPr="00F412DE">
        <w:rPr>
          <w:noProof/>
          <w:color w:val="auto"/>
        </w:rPr>
        <w:t xml:space="preserve"> 31, 567-579.</w:t>
      </w:r>
    </w:p>
    <w:p w:rsidR="00CD77A6" w:rsidRPr="00F412DE" w:rsidRDefault="00CD77A6" w:rsidP="00CD77A6">
      <w:pPr>
        <w:pStyle w:val="EndNoteBibliography"/>
        <w:spacing w:after="0" w:line="480" w:lineRule="auto"/>
        <w:ind w:left="720" w:hanging="720"/>
        <w:rPr>
          <w:noProof/>
          <w:color w:val="auto"/>
        </w:rPr>
      </w:pPr>
      <w:r w:rsidRPr="00F412DE">
        <w:rPr>
          <w:noProof/>
          <w:color w:val="auto"/>
        </w:rPr>
        <w:t xml:space="preserve">Birkhofer, K., Fliessbach, A., Wise, D.H. &amp; Scheu, S. (2008) Generalist predators in organically and conventionally managed grass-clover fields: implications for conservation biological control. </w:t>
      </w:r>
      <w:r w:rsidRPr="00F412DE">
        <w:rPr>
          <w:i/>
          <w:noProof/>
          <w:color w:val="auto"/>
        </w:rPr>
        <w:t>Annals of Applied Biology,</w:t>
      </w:r>
      <w:r w:rsidRPr="00F412DE">
        <w:rPr>
          <w:noProof/>
          <w:color w:val="auto"/>
        </w:rPr>
        <w:t xml:space="preserve"> 153, 271-280.</w:t>
      </w:r>
    </w:p>
    <w:p w:rsidR="00CD77A6" w:rsidRPr="00F412DE" w:rsidRDefault="00CD77A6" w:rsidP="00CD77A6">
      <w:pPr>
        <w:pStyle w:val="EndNoteBibliography"/>
        <w:spacing w:after="0" w:line="480" w:lineRule="auto"/>
        <w:ind w:left="720" w:hanging="720"/>
        <w:rPr>
          <w:noProof/>
          <w:color w:val="auto"/>
        </w:rPr>
      </w:pPr>
      <w:r w:rsidRPr="00F412DE">
        <w:rPr>
          <w:noProof/>
          <w:color w:val="auto"/>
        </w:rPr>
        <w:lastRenderedPageBreak/>
        <w:t xml:space="preserve">Birkhofer, K., Wise, D.H. &amp; Scheu, S. (2008) Subsidy from the detrital food web, but not microhabitat complexity, affects the role of generalist predators in an aboveground herbivore food web. </w:t>
      </w:r>
      <w:r w:rsidRPr="00F412DE">
        <w:rPr>
          <w:i/>
          <w:noProof/>
          <w:color w:val="auto"/>
        </w:rPr>
        <w:t>Oikos,</w:t>
      </w:r>
      <w:r w:rsidRPr="00F412DE">
        <w:rPr>
          <w:noProof/>
          <w:color w:val="auto"/>
        </w:rPr>
        <w:t xml:space="preserve"> 117, 494-500.</w:t>
      </w:r>
    </w:p>
    <w:p w:rsidR="00CD77A6" w:rsidRPr="00F412DE" w:rsidRDefault="00CD77A6" w:rsidP="00CD77A6">
      <w:pPr>
        <w:pStyle w:val="EndNoteBibliography"/>
        <w:spacing w:after="0" w:line="480" w:lineRule="auto"/>
        <w:ind w:left="720" w:hanging="720"/>
        <w:rPr>
          <w:noProof/>
          <w:color w:val="auto"/>
        </w:rPr>
      </w:pPr>
      <w:r w:rsidRPr="00F412DE">
        <w:rPr>
          <w:noProof/>
          <w:color w:val="auto"/>
        </w:rPr>
        <w:t xml:space="preserve">Boecklen, W.J., Yarnes, C.T., Cook, B.A. &amp; James, A.C. (2011) On the use of stable isotopes in trophic ecology. </w:t>
      </w:r>
      <w:r w:rsidRPr="00F412DE">
        <w:rPr>
          <w:i/>
          <w:noProof/>
          <w:color w:val="auto"/>
        </w:rPr>
        <w:t>Annual Review of Ecology, Evolution, and Systematics,</w:t>
      </w:r>
      <w:r w:rsidRPr="00F412DE">
        <w:rPr>
          <w:noProof/>
          <w:color w:val="auto"/>
        </w:rPr>
        <w:t xml:space="preserve"> 42, 411-440.</w:t>
      </w:r>
    </w:p>
    <w:p w:rsidR="00CD77A6" w:rsidRPr="00F412DE" w:rsidRDefault="00CD77A6" w:rsidP="00CD77A6">
      <w:pPr>
        <w:pStyle w:val="EndNoteBibliography"/>
        <w:spacing w:after="0" w:line="480" w:lineRule="auto"/>
        <w:ind w:left="720" w:hanging="720"/>
        <w:rPr>
          <w:noProof/>
          <w:color w:val="auto"/>
        </w:rPr>
      </w:pPr>
      <w:r w:rsidRPr="00F412DE">
        <w:rPr>
          <w:noProof/>
          <w:color w:val="auto"/>
        </w:rPr>
        <w:t xml:space="preserve">Caut, S., Angulo, E. &amp; Courchamp, F. (2009) Variation in discrimination factors (Delta N-15 and Delta C-13): the effect of diet isotopic values and applications for diet reconstruction. </w:t>
      </w:r>
      <w:r w:rsidRPr="00F412DE">
        <w:rPr>
          <w:i/>
          <w:noProof/>
          <w:color w:val="auto"/>
        </w:rPr>
        <w:t>Journal of Applied Ecology,</w:t>
      </w:r>
      <w:r w:rsidRPr="00F412DE">
        <w:rPr>
          <w:noProof/>
          <w:color w:val="auto"/>
        </w:rPr>
        <w:t xml:space="preserve"> 46, 443-453.</w:t>
      </w:r>
    </w:p>
    <w:p w:rsidR="00CD77A6" w:rsidRPr="00F412DE" w:rsidRDefault="00CD77A6" w:rsidP="00CD77A6">
      <w:pPr>
        <w:pStyle w:val="EndNoteBibliography"/>
        <w:spacing w:after="0" w:line="480" w:lineRule="auto"/>
        <w:ind w:left="720" w:hanging="720"/>
        <w:rPr>
          <w:noProof/>
          <w:color w:val="auto"/>
        </w:rPr>
      </w:pPr>
      <w:r w:rsidRPr="00F412DE">
        <w:rPr>
          <w:noProof/>
          <w:color w:val="auto"/>
        </w:rPr>
        <w:t xml:space="preserve">Chiverton, P.A. (1987) Predation of </w:t>
      </w:r>
      <w:r w:rsidRPr="00F412DE">
        <w:rPr>
          <w:i/>
          <w:noProof/>
          <w:color w:val="auto"/>
        </w:rPr>
        <w:t>Rhopalosiphum padi</w:t>
      </w:r>
      <w:r w:rsidRPr="00F412DE">
        <w:rPr>
          <w:noProof/>
          <w:color w:val="auto"/>
        </w:rPr>
        <w:t xml:space="preserve"> (Homoptera, Aphididae) by polyphagous predatory arthropods during the aphids' prepeak period in spring barley. </w:t>
      </w:r>
      <w:r w:rsidRPr="00F412DE">
        <w:rPr>
          <w:i/>
          <w:noProof/>
          <w:color w:val="auto"/>
        </w:rPr>
        <w:t>Annals of Applied Biology,</w:t>
      </w:r>
      <w:r w:rsidRPr="00F412DE">
        <w:rPr>
          <w:noProof/>
          <w:color w:val="auto"/>
        </w:rPr>
        <w:t xml:space="preserve"> 111, 257-269.</w:t>
      </w:r>
    </w:p>
    <w:p w:rsidR="00CD77A6" w:rsidRPr="00F412DE" w:rsidRDefault="00CD77A6" w:rsidP="00CD77A6">
      <w:pPr>
        <w:pStyle w:val="EndNoteBibliography"/>
        <w:spacing w:after="0" w:line="480" w:lineRule="auto"/>
        <w:ind w:left="720" w:hanging="720"/>
        <w:rPr>
          <w:noProof/>
          <w:color w:val="auto"/>
        </w:rPr>
      </w:pPr>
      <w:r w:rsidRPr="00F412DE">
        <w:rPr>
          <w:noProof/>
          <w:color w:val="auto"/>
        </w:rPr>
        <w:t xml:space="preserve">Crowder, D.W., Northfield, T.D., Strand, M.R. &amp; Snyder, W.E. (2010) Organic agriculture promotes evenness and natural pest control. </w:t>
      </w:r>
      <w:r w:rsidRPr="00F412DE">
        <w:rPr>
          <w:i/>
          <w:noProof/>
          <w:color w:val="auto"/>
        </w:rPr>
        <w:t>Nature,</w:t>
      </w:r>
      <w:r w:rsidRPr="00F412DE">
        <w:rPr>
          <w:noProof/>
          <w:color w:val="auto"/>
        </w:rPr>
        <w:t xml:space="preserve"> 466, 109-U123.</w:t>
      </w:r>
    </w:p>
    <w:p w:rsidR="00CD77A6" w:rsidRPr="00F412DE" w:rsidRDefault="00CD77A6" w:rsidP="00CD77A6">
      <w:pPr>
        <w:pStyle w:val="EndNoteBibliography"/>
        <w:spacing w:after="0" w:line="480" w:lineRule="auto"/>
        <w:ind w:left="720" w:hanging="720"/>
        <w:rPr>
          <w:noProof/>
          <w:color w:val="auto"/>
        </w:rPr>
      </w:pPr>
      <w:r w:rsidRPr="00F412DE">
        <w:rPr>
          <w:noProof/>
          <w:color w:val="auto"/>
        </w:rPr>
        <w:t xml:space="preserve">Dominik, C., Seppelt, R., Horgan, F.G., Settele, J. &amp; Vaclavik, T. (2018) Landscape composition, configuration, and trophic interactions shape arthropod communities in rice agroecosystems. </w:t>
      </w:r>
      <w:r w:rsidRPr="00F412DE">
        <w:rPr>
          <w:i/>
          <w:noProof/>
          <w:color w:val="auto"/>
        </w:rPr>
        <w:t>Journal of Applied Ecology,</w:t>
      </w:r>
      <w:r w:rsidRPr="00F412DE">
        <w:rPr>
          <w:noProof/>
          <w:color w:val="auto"/>
        </w:rPr>
        <w:t xml:space="preserve"> 55, 2461-2472.</w:t>
      </w:r>
    </w:p>
    <w:p w:rsidR="00CD77A6" w:rsidRPr="00F412DE" w:rsidRDefault="00CD77A6" w:rsidP="00CD77A6">
      <w:pPr>
        <w:pStyle w:val="EndNoteBibliography"/>
        <w:spacing w:after="0" w:line="480" w:lineRule="auto"/>
        <w:ind w:left="720" w:hanging="720"/>
        <w:rPr>
          <w:noProof/>
          <w:color w:val="auto"/>
        </w:rPr>
      </w:pPr>
      <w:r w:rsidRPr="00F412DE">
        <w:rPr>
          <w:noProof/>
          <w:color w:val="auto"/>
        </w:rPr>
        <w:t xml:space="preserve">Duelli, P. &amp; Obrist, M.K. (2003) Biodiversity indicators: the choice of values and measures. </w:t>
      </w:r>
      <w:r w:rsidRPr="00F412DE">
        <w:rPr>
          <w:i/>
          <w:noProof/>
          <w:color w:val="auto"/>
        </w:rPr>
        <w:t>Agriculture Ecosystems &amp; Environment,</w:t>
      </w:r>
      <w:r w:rsidRPr="00F412DE">
        <w:rPr>
          <w:noProof/>
          <w:color w:val="auto"/>
        </w:rPr>
        <w:t xml:space="preserve"> 98, 87-98.</w:t>
      </w:r>
    </w:p>
    <w:p w:rsidR="00CD77A6" w:rsidRPr="00F412DE" w:rsidRDefault="00CD77A6" w:rsidP="00CD77A6">
      <w:pPr>
        <w:pStyle w:val="EndNoteBibliography"/>
        <w:spacing w:after="0" w:line="480" w:lineRule="auto"/>
        <w:ind w:left="720" w:hanging="720"/>
        <w:rPr>
          <w:noProof/>
          <w:color w:val="auto"/>
        </w:rPr>
      </w:pPr>
      <w:r w:rsidRPr="00F412DE">
        <w:rPr>
          <w:noProof/>
          <w:color w:val="auto"/>
        </w:rPr>
        <w:t xml:space="preserve">Flores, D. &amp; Ciomperlik, M. (2017) Biological control using the ectoparasitoid, </w:t>
      </w:r>
      <w:r w:rsidRPr="00F412DE">
        <w:rPr>
          <w:i/>
          <w:noProof/>
          <w:color w:val="auto"/>
        </w:rPr>
        <w:t>Tamarixia radiata</w:t>
      </w:r>
      <w:r w:rsidRPr="00F412DE">
        <w:rPr>
          <w:noProof/>
          <w:color w:val="auto"/>
        </w:rPr>
        <w:t xml:space="preserve">, against the Asian citrus psyllid, </w:t>
      </w:r>
      <w:r w:rsidRPr="00F412DE">
        <w:rPr>
          <w:i/>
          <w:noProof/>
          <w:color w:val="auto"/>
        </w:rPr>
        <w:t>Diaphorina citri</w:t>
      </w:r>
      <w:r w:rsidRPr="00F412DE">
        <w:rPr>
          <w:noProof/>
          <w:color w:val="auto"/>
        </w:rPr>
        <w:t xml:space="preserve">, in the Lower Rio Grande Valley of Texas. </w:t>
      </w:r>
      <w:r w:rsidRPr="00F412DE">
        <w:rPr>
          <w:i/>
          <w:noProof/>
          <w:color w:val="auto"/>
        </w:rPr>
        <w:t>Southwestern Entomologist,</w:t>
      </w:r>
      <w:r w:rsidRPr="00F412DE">
        <w:rPr>
          <w:noProof/>
          <w:color w:val="auto"/>
        </w:rPr>
        <w:t xml:space="preserve"> 42, 49-59.</w:t>
      </w:r>
    </w:p>
    <w:p w:rsidR="00CD77A6" w:rsidRPr="00F412DE" w:rsidRDefault="00CD77A6" w:rsidP="00CD77A6">
      <w:pPr>
        <w:pStyle w:val="EndNoteBibliography"/>
        <w:spacing w:after="0" w:line="480" w:lineRule="auto"/>
        <w:ind w:left="720" w:hanging="720"/>
        <w:rPr>
          <w:noProof/>
          <w:color w:val="auto"/>
        </w:rPr>
      </w:pPr>
      <w:r w:rsidRPr="00F412DE">
        <w:rPr>
          <w:noProof/>
          <w:color w:val="auto"/>
        </w:rPr>
        <w:t xml:space="preserve">Fox, J. &amp; Weisberg, S. (2018) </w:t>
      </w:r>
      <w:r w:rsidRPr="00F412DE">
        <w:rPr>
          <w:i/>
          <w:noProof/>
          <w:color w:val="auto"/>
        </w:rPr>
        <w:t>An R companion to applied regression</w:t>
      </w:r>
      <w:r w:rsidRPr="00F412DE">
        <w:rPr>
          <w:noProof/>
          <w:color w:val="auto"/>
        </w:rPr>
        <w:t>. Sage Publications.</w:t>
      </w:r>
    </w:p>
    <w:p w:rsidR="00CD77A6" w:rsidRPr="00F412DE" w:rsidRDefault="00CD77A6" w:rsidP="00CD77A6">
      <w:pPr>
        <w:pStyle w:val="EndNoteBibliography"/>
        <w:spacing w:after="0" w:line="480" w:lineRule="auto"/>
        <w:ind w:left="720" w:hanging="720"/>
        <w:rPr>
          <w:noProof/>
          <w:color w:val="auto"/>
        </w:rPr>
      </w:pPr>
      <w:r w:rsidRPr="00F412DE">
        <w:rPr>
          <w:noProof/>
          <w:color w:val="auto"/>
        </w:rPr>
        <w:lastRenderedPageBreak/>
        <w:t xml:space="preserve">Hǻgvar, E.B. &amp; Hofsvang, T. (1991) Aphid parasitoids (Hymenoptera, Aphidiidae): biology, host selection and use in biological control. </w:t>
      </w:r>
      <w:r w:rsidRPr="00F412DE">
        <w:rPr>
          <w:i/>
          <w:noProof/>
          <w:color w:val="auto"/>
        </w:rPr>
        <w:t>Biocontrol news and Information,</w:t>
      </w:r>
      <w:r w:rsidRPr="00F412DE">
        <w:rPr>
          <w:noProof/>
          <w:color w:val="auto"/>
        </w:rPr>
        <w:t xml:space="preserve"> 12, 13-42.</w:t>
      </w:r>
    </w:p>
    <w:p w:rsidR="00CD77A6" w:rsidRPr="00F412DE" w:rsidRDefault="00CD77A6" w:rsidP="00CD77A6">
      <w:pPr>
        <w:pStyle w:val="EndNoteBibliography"/>
        <w:spacing w:after="0" w:line="480" w:lineRule="auto"/>
        <w:ind w:left="720" w:hanging="720"/>
        <w:rPr>
          <w:noProof/>
          <w:color w:val="auto"/>
        </w:rPr>
      </w:pPr>
      <w:r w:rsidRPr="00F412DE">
        <w:rPr>
          <w:noProof/>
          <w:color w:val="auto"/>
        </w:rPr>
        <w:t xml:space="preserve">Halaj, J. &amp; Wise, D.H. (2001) Terrestrial trophic cascades: How much do they trickle? </w:t>
      </w:r>
      <w:r w:rsidRPr="00F412DE">
        <w:rPr>
          <w:i/>
          <w:noProof/>
          <w:color w:val="auto"/>
        </w:rPr>
        <w:t>American Naturalist,</w:t>
      </w:r>
      <w:r w:rsidRPr="00F412DE">
        <w:rPr>
          <w:noProof/>
          <w:color w:val="auto"/>
        </w:rPr>
        <w:t xml:space="preserve"> 157, 262-281.</w:t>
      </w:r>
    </w:p>
    <w:p w:rsidR="00CD77A6" w:rsidRPr="00F412DE" w:rsidRDefault="00CD77A6" w:rsidP="00CD77A6">
      <w:pPr>
        <w:pStyle w:val="EndNoteBibliography"/>
        <w:spacing w:after="0" w:line="480" w:lineRule="auto"/>
        <w:ind w:left="720" w:hanging="720"/>
        <w:rPr>
          <w:noProof/>
          <w:color w:val="auto"/>
        </w:rPr>
      </w:pPr>
      <w:r w:rsidRPr="00F412DE">
        <w:rPr>
          <w:noProof/>
          <w:color w:val="auto"/>
        </w:rPr>
        <w:t xml:space="preserve">Hawkins, C.P. &amp; Macmahon, J.A. (1989) Guilds - the multiple meanings of a concept. </w:t>
      </w:r>
      <w:r w:rsidRPr="00F412DE">
        <w:rPr>
          <w:i/>
          <w:noProof/>
          <w:color w:val="auto"/>
        </w:rPr>
        <w:t>Annual Review of Entomology,</w:t>
      </w:r>
      <w:r w:rsidRPr="00F412DE">
        <w:rPr>
          <w:noProof/>
          <w:color w:val="auto"/>
        </w:rPr>
        <w:t xml:space="preserve"> 34, 423-451.</w:t>
      </w:r>
    </w:p>
    <w:p w:rsidR="00CD77A6" w:rsidRPr="00F412DE" w:rsidRDefault="00CD77A6" w:rsidP="00CD77A6">
      <w:pPr>
        <w:pStyle w:val="EndNoteBibliography"/>
        <w:spacing w:after="0" w:line="480" w:lineRule="auto"/>
        <w:ind w:left="720" w:hanging="720"/>
        <w:rPr>
          <w:noProof/>
          <w:color w:val="auto"/>
        </w:rPr>
      </w:pPr>
      <w:r w:rsidRPr="00F412DE">
        <w:rPr>
          <w:noProof/>
          <w:color w:val="auto"/>
        </w:rPr>
        <w:t xml:space="preserve">Hole, D.G., Perkins, A.J., Wilson, J.D., Alexander, I.H., Grice, P.V. &amp; Evans, A.D. (2005) Does organic farming benefit biodiversity? </w:t>
      </w:r>
      <w:r w:rsidRPr="00F412DE">
        <w:rPr>
          <w:i/>
          <w:noProof/>
          <w:color w:val="auto"/>
        </w:rPr>
        <w:t>Biological Conservation,</w:t>
      </w:r>
      <w:r w:rsidRPr="00F412DE">
        <w:rPr>
          <w:noProof/>
          <w:color w:val="auto"/>
        </w:rPr>
        <w:t xml:space="preserve"> 122, 113-130.</w:t>
      </w:r>
    </w:p>
    <w:p w:rsidR="00CD77A6" w:rsidRPr="00F412DE" w:rsidRDefault="00CD77A6" w:rsidP="00CD77A6">
      <w:pPr>
        <w:pStyle w:val="EndNoteBibliography"/>
        <w:spacing w:after="0" w:line="480" w:lineRule="auto"/>
        <w:ind w:left="720" w:hanging="720"/>
        <w:rPr>
          <w:noProof/>
          <w:color w:val="auto"/>
        </w:rPr>
      </w:pPr>
      <w:r w:rsidRPr="00F412DE">
        <w:rPr>
          <w:noProof/>
          <w:color w:val="auto"/>
        </w:rPr>
        <w:t xml:space="preserve">Hoy, M.A. &amp; Nguyen, R. (2001) Classical biological control of Asian citrus psylla. </w:t>
      </w:r>
      <w:r w:rsidRPr="00F412DE">
        <w:rPr>
          <w:i/>
          <w:noProof/>
          <w:color w:val="auto"/>
        </w:rPr>
        <w:t>Citrus Industry,</w:t>
      </w:r>
      <w:r w:rsidRPr="00F412DE">
        <w:rPr>
          <w:noProof/>
          <w:color w:val="auto"/>
        </w:rPr>
        <w:t xml:space="preserve"> 81, 48-50.</w:t>
      </w:r>
    </w:p>
    <w:p w:rsidR="00CD77A6" w:rsidRPr="00F412DE" w:rsidRDefault="00CD77A6" w:rsidP="00CD77A6">
      <w:pPr>
        <w:pStyle w:val="EndNoteBibliography"/>
        <w:spacing w:after="0" w:line="480" w:lineRule="auto"/>
        <w:ind w:left="720" w:hanging="720"/>
        <w:rPr>
          <w:noProof/>
          <w:color w:val="auto"/>
        </w:rPr>
      </w:pPr>
      <w:r w:rsidRPr="00F412DE">
        <w:rPr>
          <w:noProof/>
          <w:color w:val="auto"/>
        </w:rPr>
        <w:t>Kenmore, P.E., Perez, C.A., Dyck, V.A. &amp; Gutierrez, A.P. (1984) Population regulation of the rice brown planthopper (</w:t>
      </w:r>
      <w:r w:rsidRPr="00F412DE">
        <w:rPr>
          <w:i/>
          <w:noProof/>
          <w:color w:val="auto"/>
        </w:rPr>
        <w:t>Nilaparvata lugens</w:t>
      </w:r>
      <w:r w:rsidRPr="00F412DE">
        <w:rPr>
          <w:noProof/>
          <w:color w:val="auto"/>
        </w:rPr>
        <w:t xml:space="preserve"> Stǻl) within rice fields in the Philippines. </w:t>
      </w:r>
      <w:r w:rsidRPr="00F412DE">
        <w:rPr>
          <w:i/>
          <w:noProof/>
          <w:color w:val="auto"/>
        </w:rPr>
        <w:t>Journal of Plant Protection in the Tropics,</w:t>
      </w:r>
      <w:r w:rsidRPr="00F412DE">
        <w:rPr>
          <w:noProof/>
          <w:color w:val="auto"/>
        </w:rPr>
        <w:t xml:space="preserve"> 1, 19-37.</w:t>
      </w:r>
    </w:p>
    <w:p w:rsidR="00CD77A6" w:rsidRPr="00F412DE" w:rsidRDefault="00CD77A6" w:rsidP="00CD77A6">
      <w:pPr>
        <w:pStyle w:val="EndNoteBibliography"/>
        <w:spacing w:after="0" w:line="480" w:lineRule="auto"/>
        <w:ind w:left="720" w:hanging="720"/>
        <w:rPr>
          <w:noProof/>
          <w:color w:val="auto"/>
        </w:rPr>
      </w:pPr>
      <w:r w:rsidRPr="00F412DE">
        <w:rPr>
          <w:noProof/>
          <w:color w:val="auto"/>
        </w:rPr>
        <w:t xml:space="preserve">Kiritani, K., Kawahara, S., Sasaba, T. &amp; Nakasuji, F. (1972) Quantitative evaluation of predation by spiders on the green rice leafhopper, </w:t>
      </w:r>
      <w:r w:rsidRPr="00F412DE">
        <w:rPr>
          <w:i/>
          <w:noProof/>
          <w:color w:val="auto"/>
        </w:rPr>
        <w:t>Nephotettix cincticeps</w:t>
      </w:r>
      <w:r w:rsidRPr="00F412DE">
        <w:rPr>
          <w:noProof/>
          <w:color w:val="auto"/>
        </w:rPr>
        <w:t xml:space="preserve"> Uhler, by a sight-count method. </w:t>
      </w:r>
      <w:r w:rsidRPr="00F412DE">
        <w:rPr>
          <w:i/>
          <w:noProof/>
          <w:color w:val="auto"/>
        </w:rPr>
        <w:t>Researches on Population Ecology,</w:t>
      </w:r>
      <w:r w:rsidRPr="00F412DE">
        <w:rPr>
          <w:noProof/>
          <w:color w:val="auto"/>
        </w:rPr>
        <w:t xml:space="preserve"> 13, 187-200.</w:t>
      </w:r>
    </w:p>
    <w:p w:rsidR="00CD77A6" w:rsidRPr="00F412DE" w:rsidRDefault="00CD77A6" w:rsidP="00CD77A6">
      <w:pPr>
        <w:pStyle w:val="EndNoteBibliography"/>
        <w:spacing w:after="0" w:line="480" w:lineRule="auto"/>
        <w:ind w:left="720" w:hanging="720"/>
        <w:rPr>
          <w:noProof/>
          <w:color w:val="auto"/>
        </w:rPr>
      </w:pPr>
      <w:r w:rsidRPr="00F412DE">
        <w:rPr>
          <w:noProof/>
          <w:color w:val="auto"/>
        </w:rPr>
        <w:t xml:space="preserve">Koss, A.M. &amp; Snyder, W.E. (2005) Alternative prey disrupt biocontrol by a guild of generalist predators. </w:t>
      </w:r>
      <w:r w:rsidRPr="00F412DE">
        <w:rPr>
          <w:i/>
          <w:noProof/>
          <w:color w:val="auto"/>
        </w:rPr>
        <w:t>Biological Control,</w:t>
      </w:r>
      <w:r w:rsidRPr="00F412DE">
        <w:rPr>
          <w:noProof/>
          <w:color w:val="auto"/>
        </w:rPr>
        <w:t xml:space="preserve"> 32, 243-251.</w:t>
      </w:r>
    </w:p>
    <w:p w:rsidR="00CD77A6" w:rsidRPr="00F412DE" w:rsidRDefault="00CD77A6" w:rsidP="00CD77A6">
      <w:pPr>
        <w:pStyle w:val="EndNoteBibliography"/>
        <w:spacing w:after="0" w:line="480" w:lineRule="auto"/>
        <w:ind w:left="720" w:hanging="720"/>
        <w:rPr>
          <w:noProof/>
          <w:color w:val="auto"/>
        </w:rPr>
      </w:pPr>
      <w:r w:rsidRPr="00F412DE">
        <w:rPr>
          <w:noProof/>
          <w:color w:val="auto"/>
        </w:rPr>
        <w:t xml:space="preserve">Layman, C.A., Araujo, M.S., Boucek, R., Hammerschlag-Peyer, C.M., Harrison, E., Jud, Z.R., . . . Bearhop, S. (2012) Applying stable isotopes to examine food-web structure: an overview of analytical tools. </w:t>
      </w:r>
      <w:r w:rsidRPr="00F412DE">
        <w:rPr>
          <w:i/>
          <w:noProof/>
          <w:color w:val="auto"/>
        </w:rPr>
        <w:t>Biological Reviews,</w:t>
      </w:r>
      <w:r w:rsidRPr="00F412DE">
        <w:rPr>
          <w:noProof/>
          <w:color w:val="auto"/>
        </w:rPr>
        <w:t xml:space="preserve"> 87, 545-562.</w:t>
      </w:r>
    </w:p>
    <w:p w:rsidR="00CD77A6" w:rsidRPr="00F412DE" w:rsidRDefault="00CD77A6" w:rsidP="00CD77A6">
      <w:pPr>
        <w:pStyle w:val="EndNoteBibliography"/>
        <w:spacing w:after="0" w:line="480" w:lineRule="auto"/>
        <w:ind w:left="720" w:hanging="720"/>
        <w:rPr>
          <w:noProof/>
          <w:color w:val="auto"/>
        </w:rPr>
      </w:pPr>
      <w:r w:rsidRPr="00F412DE">
        <w:rPr>
          <w:noProof/>
          <w:color w:val="auto"/>
        </w:rPr>
        <w:t xml:space="preserve">Lenth, R., Love, J. &amp; Hervé, M. (2017) Package ‘emmeans’. </w:t>
      </w:r>
      <w:r w:rsidRPr="00F412DE">
        <w:rPr>
          <w:i/>
          <w:noProof/>
          <w:color w:val="auto"/>
        </w:rPr>
        <w:t>Underst Stat,</w:t>
      </w:r>
      <w:r w:rsidRPr="00F412DE">
        <w:rPr>
          <w:noProof/>
          <w:color w:val="auto"/>
        </w:rPr>
        <w:t xml:space="preserve"> 34, 216-221.</w:t>
      </w:r>
    </w:p>
    <w:p w:rsidR="00CD77A6" w:rsidRPr="00F412DE" w:rsidRDefault="00CD77A6" w:rsidP="00CD77A6">
      <w:pPr>
        <w:pStyle w:val="EndNoteBibliography"/>
        <w:spacing w:after="0" w:line="480" w:lineRule="auto"/>
        <w:ind w:left="720" w:hanging="720"/>
        <w:rPr>
          <w:noProof/>
          <w:color w:val="auto"/>
        </w:rPr>
      </w:pPr>
      <w:r w:rsidRPr="00F412DE">
        <w:rPr>
          <w:noProof/>
          <w:color w:val="auto"/>
        </w:rPr>
        <w:lastRenderedPageBreak/>
        <w:t xml:space="preserve">Letourneau, D.K., Jedlicka, J.A., Bothwell, S.G. &amp; Moreno, C.R. (2009) Effects of natural enemy biodiversity on the suppression of arthropod herbivores in terrestrial ecosystems. </w:t>
      </w:r>
      <w:r w:rsidRPr="00F412DE">
        <w:rPr>
          <w:i/>
          <w:noProof/>
          <w:color w:val="auto"/>
        </w:rPr>
        <w:t>Annual Review of Ecology Evolution and Systematics,</w:t>
      </w:r>
      <w:r w:rsidRPr="00F412DE">
        <w:rPr>
          <w:noProof/>
          <w:color w:val="auto"/>
        </w:rPr>
        <w:t xml:space="preserve"> 40, 573-592.</w:t>
      </w:r>
    </w:p>
    <w:p w:rsidR="00CD77A6" w:rsidRPr="00F412DE" w:rsidRDefault="00CD77A6" w:rsidP="00CD77A6">
      <w:pPr>
        <w:pStyle w:val="EndNoteBibliography"/>
        <w:spacing w:after="0" w:line="480" w:lineRule="auto"/>
        <w:ind w:left="720" w:hanging="720"/>
        <w:rPr>
          <w:noProof/>
          <w:color w:val="auto"/>
        </w:rPr>
      </w:pPr>
      <w:r w:rsidRPr="00F412DE">
        <w:rPr>
          <w:noProof/>
          <w:color w:val="auto"/>
        </w:rPr>
        <w:t xml:space="preserve">Marino, P.C. &amp; Landis, D.A. (1996) Effect of landscape structure on parasitoid diversity and parasitism in agroecosystems. </w:t>
      </w:r>
      <w:r w:rsidRPr="00F412DE">
        <w:rPr>
          <w:i/>
          <w:noProof/>
          <w:color w:val="auto"/>
        </w:rPr>
        <w:t>Ecological Applications,</w:t>
      </w:r>
      <w:r w:rsidRPr="00F412DE">
        <w:rPr>
          <w:noProof/>
          <w:color w:val="auto"/>
        </w:rPr>
        <w:t xml:space="preserve"> 6, 276-284.</w:t>
      </w:r>
    </w:p>
    <w:p w:rsidR="00CD77A6" w:rsidRPr="00F412DE" w:rsidRDefault="00CD77A6" w:rsidP="00CD77A6">
      <w:pPr>
        <w:pStyle w:val="EndNoteBibliography"/>
        <w:spacing w:after="0" w:line="480" w:lineRule="auto"/>
        <w:ind w:left="720" w:hanging="720"/>
        <w:rPr>
          <w:noProof/>
          <w:color w:val="auto"/>
        </w:rPr>
      </w:pPr>
      <w:r w:rsidRPr="00F412DE">
        <w:rPr>
          <w:noProof/>
          <w:color w:val="auto"/>
        </w:rPr>
        <w:t xml:space="preserve">Marja, R., Kleijn, D., Tscharntke, T., Klein, A.M., Frank, T. &amp; Batáry, P. (2019) Effectiveness of agri‐environmental management on pollinators is moderated more by ecological contrast than by landscape structure or land‐use intensity. </w:t>
      </w:r>
      <w:r w:rsidRPr="00F412DE">
        <w:rPr>
          <w:i/>
          <w:noProof/>
          <w:color w:val="auto"/>
        </w:rPr>
        <w:t>Ecology Letters,</w:t>
      </w:r>
      <w:r w:rsidRPr="00F412DE">
        <w:rPr>
          <w:noProof/>
          <w:color w:val="auto"/>
        </w:rPr>
        <w:t xml:space="preserve"> doi: 10.1111/ele.13339.</w:t>
      </w:r>
    </w:p>
    <w:p w:rsidR="00CD77A6" w:rsidRPr="00F412DE" w:rsidRDefault="00CD77A6" w:rsidP="00CD77A6">
      <w:pPr>
        <w:pStyle w:val="EndNoteBibliography"/>
        <w:spacing w:after="0" w:line="480" w:lineRule="auto"/>
        <w:ind w:left="720" w:hanging="720"/>
        <w:rPr>
          <w:noProof/>
          <w:color w:val="auto"/>
        </w:rPr>
      </w:pPr>
      <w:r w:rsidRPr="00F412DE">
        <w:rPr>
          <w:noProof/>
          <w:color w:val="auto"/>
        </w:rPr>
        <w:t xml:space="preserve">Michalko, R., Pekar, S. &amp; Entling, M.H. (2019) An updated perspective on spiders as generalist predators in biological control. </w:t>
      </w:r>
      <w:r w:rsidRPr="00F412DE">
        <w:rPr>
          <w:i/>
          <w:noProof/>
          <w:color w:val="auto"/>
        </w:rPr>
        <w:t>Oecologia,</w:t>
      </w:r>
      <w:r w:rsidRPr="00F412DE">
        <w:rPr>
          <w:noProof/>
          <w:color w:val="auto"/>
        </w:rPr>
        <w:t xml:space="preserve"> 189, 21-36.</w:t>
      </w:r>
    </w:p>
    <w:p w:rsidR="00CD77A6" w:rsidRPr="00F412DE" w:rsidRDefault="00CD77A6" w:rsidP="00CD77A6">
      <w:pPr>
        <w:pStyle w:val="EndNoteBibliography"/>
        <w:spacing w:after="0" w:line="480" w:lineRule="auto"/>
        <w:ind w:left="720" w:hanging="720"/>
        <w:rPr>
          <w:noProof/>
          <w:color w:val="auto"/>
        </w:rPr>
      </w:pPr>
      <w:r w:rsidRPr="00F412DE">
        <w:rPr>
          <w:noProof/>
          <w:color w:val="auto"/>
        </w:rPr>
        <w:t xml:space="preserve">Moran, V.C. &amp; Southwood, T.R.E. (1982) The guild composition of arthropod communities in trees. </w:t>
      </w:r>
      <w:r w:rsidRPr="00F412DE">
        <w:rPr>
          <w:i/>
          <w:noProof/>
          <w:color w:val="auto"/>
        </w:rPr>
        <w:t>Journal of Animal Ecology,</w:t>
      </w:r>
      <w:r w:rsidRPr="00F412DE">
        <w:rPr>
          <w:noProof/>
          <w:color w:val="auto"/>
        </w:rPr>
        <w:t xml:space="preserve"> 51, 289-306.</w:t>
      </w:r>
    </w:p>
    <w:p w:rsidR="00CD77A6" w:rsidRPr="00F412DE" w:rsidRDefault="00CD77A6" w:rsidP="00CD77A6">
      <w:pPr>
        <w:pStyle w:val="EndNoteBibliography"/>
        <w:spacing w:after="0" w:line="480" w:lineRule="auto"/>
        <w:ind w:left="720" w:hanging="720"/>
        <w:rPr>
          <w:noProof/>
          <w:color w:val="auto"/>
        </w:rPr>
      </w:pPr>
      <w:r w:rsidRPr="00F412DE">
        <w:rPr>
          <w:noProof/>
          <w:color w:val="auto"/>
        </w:rPr>
        <w:t xml:space="preserve">Muñoz-Cárdenas, K., Ersin, F., Pijnakker, J., van Houten, Y., Hoogerbrugge, H., Leman, A., . . . Janssen, A. (2017) Supplying high-quality alternative prey in the litter increases control of an above-ground plant pest by a generalist predator. </w:t>
      </w:r>
      <w:r w:rsidRPr="00F412DE">
        <w:rPr>
          <w:i/>
          <w:noProof/>
          <w:color w:val="auto"/>
        </w:rPr>
        <w:t>Biological Control,</w:t>
      </w:r>
      <w:r w:rsidRPr="00F412DE">
        <w:rPr>
          <w:noProof/>
          <w:color w:val="auto"/>
        </w:rPr>
        <w:t xml:space="preserve"> 105, 19-26.</w:t>
      </w:r>
    </w:p>
    <w:p w:rsidR="00CD77A6" w:rsidRPr="00F412DE" w:rsidRDefault="00CD77A6" w:rsidP="00CD77A6">
      <w:pPr>
        <w:pStyle w:val="EndNoteBibliography"/>
        <w:spacing w:after="0" w:line="480" w:lineRule="auto"/>
        <w:ind w:left="720" w:hanging="720"/>
        <w:rPr>
          <w:noProof/>
          <w:color w:val="auto"/>
        </w:rPr>
      </w:pPr>
      <w:r w:rsidRPr="00F412DE">
        <w:rPr>
          <w:noProof/>
          <w:color w:val="auto"/>
        </w:rPr>
        <w:t xml:space="preserve">Murdoch, W.W., Chesson, J. &amp; Chesson, P.L. (1985) Biological control in theory and practice. </w:t>
      </w:r>
      <w:r w:rsidRPr="00F412DE">
        <w:rPr>
          <w:i/>
          <w:noProof/>
          <w:color w:val="auto"/>
        </w:rPr>
        <w:t>American Naturalist,</w:t>
      </w:r>
      <w:r w:rsidRPr="00F412DE">
        <w:rPr>
          <w:noProof/>
          <w:color w:val="auto"/>
        </w:rPr>
        <w:t xml:space="preserve"> 125, 344-366.</w:t>
      </w:r>
    </w:p>
    <w:p w:rsidR="00CD77A6" w:rsidRPr="00F412DE" w:rsidRDefault="00CD77A6" w:rsidP="00CD77A6">
      <w:pPr>
        <w:pStyle w:val="EndNoteBibliography"/>
        <w:spacing w:after="0" w:line="480" w:lineRule="auto"/>
        <w:ind w:left="720" w:hanging="720"/>
        <w:rPr>
          <w:noProof/>
          <w:color w:val="auto"/>
        </w:rPr>
      </w:pPr>
      <w:r w:rsidRPr="00F412DE">
        <w:rPr>
          <w:noProof/>
          <w:color w:val="auto"/>
        </w:rPr>
        <w:t xml:space="preserve">Musser, F.R. &amp; Shelton, A.M. (2003) Predation of </w:t>
      </w:r>
      <w:r w:rsidRPr="00F412DE">
        <w:rPr>
          <w:i/>
          <w:noProof/>
          <w:color w:val="auto"/>
        </w:rPr>
        <w:t>Ostrinia nubilalis</w:t>
      </w:r>
      <w:r w:rsidRPr="00F412DE">
        <w:rPr>
          <w:noProof/>
          <w:color w:val="auto"/>
        </w:rPr>
        <w:t xml:space="preserve"> (Lepidoptera : Crambidae) eggs in sweet corn by generalist predators and the impact of alternative foods. </w:t>
      </w:r>
      <w:r w:rsidRPr="00F412DE">
        <w:rPr>
          <w:i/>
          <w:noProof/>
          <w:color w:val="auto"/>
        </w:rPr>
        <w:t>Environmental Entomology,</w:t>
      </w:r>
      <w:r w:rsidRPr="00F412DE">
        <w:rPr>
          <w:noProof/>
          <w:color w:val="auto"/>
        </w:rPr>
        <w:t xml:space="preserve"> 32, 1131-1138.</w:t>
      </w:r>
    </w:p>
    <w:p w:rsidR="00CD77A6" w:rsidRPr="00F412DE" w:rsidRDefault="00CD77A6" w:rsidP="00CD77A6">
      <w:pPr>
        <w:pStyle w:val="EndNoteBibliography"/>
        <w:spacing w:after="0" w:line="480" w:lineRule="auto"/>
        <w:ind w:left="720" w:hanging="720"/>
        <w:rPr>
          <w:noProof/>
          <w:color w:val="auto"/>
        </w:rPr>
      </w:pPr>
      <w:r w:rsidRPr="00F412DE">
        <w:rPr>
          <w:noProof/>
          <w:color w:val="auto"/>
        </w:rPr>
        <w:t xml:space="preserve">Newsome, S.D., del Rio, C.M., Bearhop, S. &amp; Phillips, D.L. (2007) A niche for isotopic ecology. </w:t>
      </w:r>
      <w:r w:rsidRPr="00F412DE">
        <w:rPr>
          <w:i/>
          <w:noProof/>
          <w:color w:val="auto"/>
        </w:rPr>
        <w:t>Frontiers in Ecology and the Environment,</w:t>
      </w:r>
      <w:r w:rsidRPr="00F412DE">
        <w:rPr>
          <w:noProof/>
          <w:color w:val="auto"/>
        </w:rPr>
        <w:t xml:space="preserve"> 5, 429-436.</w:t>
      </w:r>
    </w:p>
    <w:p w:rsidR="00CD77A6" w:rsidRPr="00F412DE" w:rsidRDefault="00CD77A6" w:rsidP="00CD77A6">
      <w:pPr>
        <w:pStyle w:val="EndNoteBibliography"/>
        <w:spacing w:after="0" w:line="480" w:lineRule="auto"/>
        <w:ind w:left="720" w:hanging="720"/>
        <w:rPr>
          <w:noProof/>
          <w:color w:val="auto"/>
        </w:rPr>
      </w:pPr>
      <w:r w:rsidRPr="00F412DE">
        <w:rPr>
          <w:noProof/>
          <w:color w:val="auto"/>
        </w:rPr>
        <w:lastRenderedPageBreak/>
        <w:t xml:space="preserve">Newton, J. (2016) Stable isotopes as tools in ecological research. </w:t>
      </w:r>
      <w:r w:rsidRPr="00F412DE">
        <w:rPr>
          <w:i/>
          <w:noProof/>
          <w:color w:val="auto"/>
        </w:rPr>
        <w:t>Encyclopedia of Life Sciences</w:t>
      </w:r>
      <w:r w:rsidRPr="00F412DE">
        <w:rPr>
          <w:noProof/>
          <w:color w:val="auto"/>
        </w:rPr>
        <w:t>.</w:t>
      </w:r>
      <w:r w:rsidRPr="00F412DE">
        <w:rPr>
          <w:i/>
          <w:noProof/>
          <w:color w:val="auto"/>
        </w:rPr>
        <w:t xml:space="preserve"> </w:t>
      </w:r>
      <w:r w:rsidRPr="00F412DE">
        <w:rPr>
          <w:noProof/>
          <w:color w:val="auto"/>
        </w:rPr>
        <w:t>John Wiley &amp; Sons, Ltd.</w:t>
      </w:r>
    </w:p>
    <w:p w:rsidR="00CD77A6" w:rsidRPr="00F412DE" w:rsidRDefault="00CD77A6" w:rsidP="00CD77A6">
      <w:pPr>
        <w:pStyle w:val="EndNoteBibliography"/>
        <w:spacing w:after="0" w:line="480" w:lineRule="auto"/>
        <w:ind w:left="720" w:hanging="720"/>
        <w:rPr>
          <w:noProof/>
          <w:color w:val="auto"/>
        </w:rPr>
      </w:pPr>
      <w:r w:rsidRPr="00F412DE">
        <w:rPr>
          <w:noProof/>
          <w:color w:val="auto"/>
        </w:rPr>
        <w:t xml:space="preserve">Nyffeler, M. (1999) Prey selection of spiders in the field. </w:t>
      </w:r>
      <w:r w:rsidRPr="00F412DE">
        <w:rPr>
          <w:i/>
          <w:noProof/>
          <w:color w:val="auto"/>
        </w:rPr>
        <w:t>Journal of Arachnology,</w:t>
      </w:r>
      <w:r w:rsidRPr="00F412DE">
        <w:rPr>
          <w:noProof/>
          <w:color w:val="auto"/>
        </w:rPr>
        <w:t xml:space="preserve"> 27, 317-324.</w:t>
      </w:r>
    </w:p>
    <w:p w:rsidR="00CD77A6" w:rsidRPr="00F412DE" w:rsidRDefault="00CD77A6" w:rsidP="00CD77A6">
      <w:pPr>
        <w:pStyle w:val="EndNoteBibliography"/>
        <w:spacing w:after="0" w:line="480" w:lineRule="auto"/>
        <w:ind w:left="720" w:hanging="720"/>
        <w:rPr>
          <w:noProof/>
          <w:color w:val="auto"/>
        </w:rPr>
      </w:pPr>
      <w:r w:rsidRPr="00F412DE">
        <w:rPr>
          <w:noProof/>
          <w:color w:val="auto"/>
        </w:rPr>
        <w:t xml:space="preserve">Obrycki, J.J. &amp; Kring, T.J. (1998) Predaceous Coccinellidae in biological control. </w:t>
      </w:r>
      <w:r w:rsidRPr="00F412DE">
        <w:rPr>
          <w:i/>
          <w:noProof/>
          <w:color w:val="auto"/>
        </w:rPr>
        <w:t>Annual Review of Entomology,</w:t>
      </w:r>
      <w:r w:rsidRPr="00F412DE">
        <w:rPr>
          <w:noProof/>
          <w:color w:val="auto"/>
        </w:rPr>
        <w:t xml:space="preserve"> 43, 295-321.</w:t>
      </w:r>
    </w:p>
    <w:p w:rsidR="00CD77A6" w:rsidRPr="00F412DE" w:rsidRDefault="00CD77A6" w:rsidP="00CD77A6">
      <w:pPr>
        <w:pStyle w:val="EndNoteBibliography"/>
        <w:spacing w:after="0" w:line="480" w:lineRule="auto"/>
        <w:ind w:left="720" w:hanging="720"/>
        <w:rPr>
          <w:noProof/>
          <w:color w:val="auto"/>
        </w:rPr>
      </w:pPr>
      <w:r w:rsidRPr="00F412DE">
        <w:rPr>
          <w:noProof/>
          <w:color w:val="auto"/>
        </w:rPr>
        <w:t xml:space="preserve">Oksanen, J., Blanchet, F.G., Kindt, R., Legendre, P., Minchin, P.R., O’hara, R.B., . . . Oksanen, M.J. (2013) Package ‘vegan’. </w:t>
      </w:r>
      <w:r w:rsidRPr="00F412DE">
        <w:rPr>
          <w:i/>
          <w:noProof/>
          <w:color w:val="auto"/>
        </w:rPr>
        <w:t>Community ecology package, version 2.9</w:t>
      </w:r>
      <w:r w:rsidRPr="00F412DE">
        <w:rPr>
          <w:noProof/>
          <w:color w:val="auto"/>
        </w:rPr>
        <w:t>, 1-295.</w:t>
      </w:r>
    </w:p>
    <w:p w:rsidR="00CD77A6" w:rsidRPr="00F412DE" w:rsidRDefault="00CD77A6" w:rsidP="00CD77A6">
      <w:pPr>
        <w:pStyle w:val="EndNoteBibliography"/>
        <w:spacing w:after="0" w:line="480" w:lineRule="auto"/>
        <w:ind w:left="720" w:hanging="720"/>
        <w:rPr>
          <w:noProof/>
          <w:color w:val="auto"/>
        </w:rPr>
      </w:pPr>
      <w:r w:rsidRPr="00F412DE">
        <w:rPr>
          <w:noProof/>
          <w:color w:val="auto"/>
        </w:rPr>
        <w:t xml:space="preserve">Phillips, D.L. &amp; Koch, P.L. (2002) Incorporating concentration dependence in stable isotope mixing models. </w:t>
      </w:r>
      <w:r w:rsidRPr="00F412DE">
        <w:rPr>
          <w:i/>
          <w:noProof/>
          <w:color w:val="auto"/>
        </w:rPr>
        <w:t>Oecologia,</w:t>
      </w:r>
      <w:r w:rsidRPr="00F412DE">
        <w:rPr>
          <w:noProof/>
          <w:color w:val="auto"/>
        </w:rPr>
        <w:t xml:space="preserve"> 130, 114-125.</w:t>
      </w:r>
    </w:p>
    <w:p w:rsidR="00CD77A6" w:rsidRPr="00F412DE" w:rsidRDefault="00CD77A6" w:rsidP="00CD77A6">
      <w:pPr>
        <w:pStyle w:val="EndNoteBibliography"/>
        <w:spacing w:after="0" w:line="480" w:lineRule="auto"/>
        <w:ind w:left="720" w:hanging="720"/>
        <w:rPr>
          <w:noProof/>
          <w:color w:val="auto"/>
        </w:rPr>
      </w:pPr>
      <w:r w:rsidRPr="00F412DE">
        <w:rPr>
          <w:noProof/>
          <w:color w:val="auto"/>
        </w:rPr>
        <w:t xml:space="preserve">Porcel, M., Andersson, G.K.S., Palsson, J. &amp; Tasin, M. (2018) Organic management in apple orchards: Higher impacts on biological control than on pollination. </w:t>
      </w:r>
      <w:r w:rsidRPr="00F412DE">
        <w:rPr>
          <w:i/>
          <w:noProof/>
          <w:color w:val="auto"/>
        </w:rPr>
        <w:t>Journal of Applied Ecology,</w:t>
      </w:r>
      <w:r w:rsidRPr="00F412DE">
        <w:rPr>
          <w:noProof/>
          <w:color w:val="auto"/>
        </w:rPr>
        <w:t xml:space="preserve"> 55, 2779-2789.</w:t>
      </w:r>
    </w:p>
    <w:p w:rsidR="00CD77A6" w:rsidRPr="00F412DE" w:rsidRDefault="00CD77A6" w:rsidP="00CD77A6">
      <w:pPr>
        <w:pStyle w:val="EndNoteBibliography"/>
        <w:spacing w:after="0" w:line="480" w:lineRule="auto"/>
        <w:ind w:left="720" w:hanging="720"/>
        <w:rPr>
          <w:noProof/>
          <w:color w:val="auto"/>
        </w:rPr>
      </w:pPr>
      <w:r w:rsidRPr="00F412DE">
        <w:rPr>
          <w:noProof/>
          <w:color w:val="auto"/>
        </w:rPr>
        <w:t xml:space="preserve">Post, D.M. (2002) Using stable isotopes to estimate trophic position: Models, methods, and assumptions. </w:t>
      </w:r>
      <w:r w:rsidRPr="00F412DE">
        <w:rPr>
          <w:i/>
          <w:noProof/>
          <w:color w:val="auto"/>
        </w:rPr>
        <w:t>Ecology,</w:t>
      </w:r>
      <w:r w:rsidRPr="00F412DE">
        <w:rPr>
          <w:noProof/>
          <w:color w:val="auto"/>
        </w:rPr>
        <w:t xml:space="preserve"> 83, 703-718.</w:t>
      </w:r>
    </w:p>
    <w:p w:rsidR="00CD77A6" w:rsidRPr="00F412DE" w:rsidRDefault="00CD77A6" w:rsidP="00CD77A6">
      <w:pPr>
        <w:pStyle w:val="EndNoteBibliography"/>
        <w:spacing w:after="0" w:line="480" w:lineRule="auto"/>
        <w:ind w:left="720" w:hanging="720"/>
        <w:rPr>
          <w:noProof/>
          <w:color w:val="auto"/>
        </w:rPr>
      </w:pPr>
      <w:r w:rsidRPr="00F412DE">
        <w:rPr>
          <w:noProof/>
          <w:color w:val="auto"/>
        </w:rPr>
        <w:t xml:space="preserve">Reganold, J.P. &amp; Wachter, J.M. (2016) Organic agriculture in the twenty-first century. </w:t>
      </w:r>
      <w:r w:rsidRPr="00F412DE">
        <w:rPr>
          <w:i/>
          <w:noProof/>
          <w:color w:val="auto"/>
        </w:rPr>
        <w:t>Nature Plants,</w:t>
      </w:r>
      <w:r w:rsidRPr="00F412DE">
        <w:rPr>
          <w:noProof/>
          <w:color w:val="auto"/>
        </w:rPr>
        <w:t xml:space="preserve"> 2, 15221.</w:t>
      </w:r>
    </w:p>
    <w:p w:rsidR="00CD77A6" w:rsidRPr="00F412DE" w:rsidRDefault="00CD77A6" w:rsidP="00CD77A6">
      <w:pPr>
        <w:pStyle w:val="EndNoteBibliography"/>
        <w:spacing w:after="0" w:line="480" w:lineRule="auto"/>
        <w:ind w:left="720" w:hanging="720"/>
        <w:rPr>
          <w:noProof/>
          <w:color w:val="auto"/>
        </w:rPr>
      </w:pPr>
      <w:r w:rsidRPr="00F412DE">
        <w:rPr>
          <w:noProof/>
          <w:color w:val="auto"/>
        </w:rPr>
        <w:t xml:space="preserve">Riechert, S.E. &amp; Lockley, T. (1984) Spiders as biological control agents. </w:t>
      </w:r>
      <w:r w:rsidRPr="00F412DE">
        <w:rPr>
          <w:i/>
          <w:noProof/>
          <w:color w:val="auto"/>
        </w:rPr>
        <w:t>Annual Review of Entomology,</w:t>
      </w:r>
      <w:r w:rsidRPr="00F412DE">
        <w:rPr>
          <w:noProof/>
          <w:color w:val="auto"/>
        </w:rPr>
        <w:t xml:space="preserve"> 29, 299-320.</w:t>
      </w:r>
    </w:p>
    <w:p w:rsidR="00CD77A6" w:rsidRPr="00F412DE" w:rsidRDefault="00CD77A6" w:rsidP="00CD77A6">
      <w:pPr>
        <w:pStyle w:val="EndNoteBibliography"/>
        <w:spacing w:after="0" w:line="480" w:lineRule="auto"/>
        <w:ind w:left="720" w:hanging="720"/>
        <w:rPr>
          <w:noProof/>
          <w:color w:val="auto"/>
        </w:rPr>
      </w:pPr>
      <w:r w:rsidRPr="00F412DE">
        <w:rPr>
          <w:noProof/>
          <w:color w:val="auto"/>
        </w:rPr>
        <w:t xml:space="preserve">Root, R.B. (1967) The niche exploitation pattern of the blue‐gray gnatcatcher. </w:t>
      </w:r>
      <w:r w:rsidRPr="00F412DE">
        <w:rPr>
          <w:i/>
          <w:noProof/>
          <w:color w:val="auto"/>
        </w:rPr>
        <w:t>Ecological Monographs,</w:t>
      </w:r>
      <w:r w:rsidRPr="00F412DE">
        <w:rPr>
          <w:noProof/>
          <w:color w:val="auto"/>
        </w:rPr>
        <w:t xml:space="preserve"> 37, 317-350.</w:t>
      </w:r>
    </w:p>
    <w:p w:rsidR="00CD77A6" w:rsidRPr="00F412DE" w:rsidRDefault="00CD77A6" w:rsidP="00CD77A6">
      <w:pPr>
        <w:pStyle w:val="EndNoteBibliography"/>
        <w:spacing w:after="0" w:line="480" w:lineRule="auto"/>
        <w:ind w:left="720" w:hanging="720"/>
        <w:rPr>
          <w:noProof/>
          <w:color w:val="auto"/>
        </w:rPr>
      </w:pPr>
      <w:r w:rsidRPr="00F412DE">
        <w:rPr>
          <w:noProof/>
          <w:color w:val="auto"/>
        </w:rPr>
        <w:t xml:space="preserve">Schmitz, O.J., Hamback, P.A. &amp; Beckerman, A.P. (2000) Trophic cascades in terrestrial systems: a review of the effects of carnivore removals on plants. </w:t>
      </w:r>
      <w:r w:rsidRPr="00F412DE">
        <w:rPr>
          <w:i/>
          <w:noProof/>
          <w:color w:val="auto"/>
        </w:rPr>
        <w:t>American Naturalist,</w:t>
      </w:r>
      <w:r w:rsidRPr="00F412DE">
        <w:rPr>
          <w:noProof/>
          <w:color w:val="auto"/>
        </w:rPr>
        <w:t xml:space="preserve"> 155, 141-153.</w:t>
      </w:r>
    </w:p>
    <w:p w:rsidR="00CD77A6" w:rsidRPr="00F412DE" w:rsidRDefault="00CD77A6" w:rsidP="00CD77A6">
      <w:pPr>
        <w:pStyle w:val="EndNoteBibliography"/>
        <w:spacing w:after="0" w:line="480" w:lineRule="auto"/>
        <w:ind w:left="720" w:hanging="720"/>
        <w:rPr>
          <w:noProof/>
          <w:color w:val="auto"/>
        </w:rPr>
      </w:pPr>
      <w:r w:rsidRPr="00F412DE">
        <w:rPr>
          <w:noProof/>
          <w:color w:val="auto"/>
        </w:rPr>
        <w:lastRenderedPageBreak/>
        <w:t xml:space="preserve">Schoenly, K., Cohen, J.E., Heong, K.L., Litsinger, J.A., Aquino, G.B., Barrion, A.T. &amp; Arida, G. (1996) Food web dynamics of irrigated rice fields at five elevations in Luzon, Philippines. </w:t>
      </w:r>
      <w:r w:rsidRPr="00F412DE">
        <w:rPr>
          <w:i/>
          <w:noProof/>
          <w:color w:val="auto"/>
        </w:rPr>
        <w:t>Bulletin of Entomological Research,</w:t>
      </w:r>
      <w:r w:rsidRPr="00F412DE">
        <w:rPr>
          <w:noProof/>
          <w:color w:val="auto"/>
        </w:rPr>
        <w:t xml:space="preserve"> 86, 451-466.</w:t>
      </w:r>
    </w:p>
    <w:p w:rsidR="00CD77A6" w:rsidRPr="00F412DE" w:rsidRDefault="00CD77A6" w:rsidP="00CD77A6">
      <w:pPr>
        <w:pStyle w:val="EndNoteBibliography"/>
        <w:spacing w:after="0" w:line="480" w:lineRule="auto"/>
        <w:ind w:left="720" w:hanging="720"/>
        <w:rPr>
          <w:noProof/>
          <w:color w:val="auto"/>
        </w:rPr>
      </w:pPr>
      <w:r w:rsidRPr="00F412DE">
        <w:rPr>
          <w:noProof/>
          <w:color w:val="auto"/>
        </w:rPr>
        <w:t xml:space="preserve">Settle, W.H., Ariawan, H., Astuti, E.T., Cahyana, W., Hakim, A.L., Hindayana, D., . . . Sartanto (1996) Managing tropical rice pests through conservation of generalist natural enemies and alternative prey. </w:t>
      </w:r>
      <w:r w:rsidRPr="00F412DE">
        <w:rPr>
          <w:i/>
          <w:noProof/>
          <w:color w:val="auto"/>
        </w:rPr>
        <w:t>Ecology,</w:t>
      </w:r>
      <w:r w:rsidRPr="00F412DE">
        <w:rPr>
          <w:noProof/>
          <w:color w:val="auto"/>
        </w:rPr>
        <w:t xml:space="preserve"> 77, 1975-1988.</w:t>
      </w:r>
    </w:p>
    <w:p w:rsidR="00CD77A6" w:rsidRPr="00F412DE" w:rsidRDefault="00CD77A6" w:rsidP="00CD77A6">
      <w:pPr>
        <w:pStyle w:val="EndNoteBibliography"/>
        <w:spacing w:after="0" w:line="480" w:lineRule="auto"/>
        <w:ind w:left="720" w:hanging="720"/>
        <w:rPr>
          <w:noProof/>
          <w:color w:val="auto"/>
        </w:rPr>
      </w:pPr>
      <w:r w:rsidRPr="00F412DE">
        <w:rPr>
          <w:noProof/>
          <w:color w:val="auto"/>
        </w:rPr>
        <w:t xml:space="preserve">Stiling, P. &amp; Cornelissen, T. (2005) What makes a successful biocontrol agent? A meta-analysis of biological control agent performance. </w:t>
      </w:r>
      <w:r w:rsidRPr="00F412DE">
        <w:rPr>
          <w:i/>
          <w:noProof/>
          <w:color w:val="auto"/>
        </w:rPr>
        <w:t>Biological Control,</w:t>
      </w:r>
      <w:r w:rsidRPr="00F412DE">
        <w:rPr>
          <w:noProof/>
          <w:color w:val="auto"/>
        </w:rPr>
        <w:t xml:space="preserve"> 34, 236-246.</w:t>
      </w:r>
    </w:p>
    <w:p w:rsidR="00CD77A6" w:rsidRPr="00F412DE" w:rsidRDefault="00CD77A6" w:rsidP="00CD77A6">
      <w:pPr>
        <w:pStyle w:val="EndNoteBibliography"/>
        <w:spacing w:after="0" w:line="480" w:lineRule="auto"/>
        <w:ind w:left="720" w:hanging="720"/>
        <w:rPr>
          <w:noProof/>
          <w:color w:val="auto"/>
        </w:rPr>
      </w:pPr>
      <w:r w:rsidRPr="00F412DE">
        <w:rPr>
          <w:noProof/>
          <w:color w:val="auto"/>
        </w:rPr>
        <w:t xml:space="preserve">Stock, B.C. &amp; Semmens, B.X. (2016) Unifying error structures in commonly used biotracer mixing models. </w:t>
      </w:r>
      <w:r w:rsidRPr="00F412DE">
        <w:rPr>
          <w:i/>
          <w:noProof/>
          <w:color w:val="auto"/>
        </w:rPr>
        <w:t>Ecology,</w:t>
      </w:r>
      <w:r w:rsidRPr="00F412DE">
        <w:rPr>
          <w:noProof/>
          <w:color w:val="auto"/>
        </w:rPr>
        <w:t xml:space="preserve"> 97, 2562-2569.</w:t>
      </w:r>
    </w:p>
    <w:p w:rsidR="00CD77A6" w:rsidRPr="00F412DE" w:rsidRDefault="00CD77A6" w:rsidP="00CD77A6">
      <w:pPr>
        <w:pStyle w:val="EndNoteBibliography"/>
        <w:spacing w:after="0" w:line="480" w:lineRule="auto"/>
        <w:ind w:left="720" w:hanging="720"/>
        <w:rPr>
          <w:noProof/>
          <w:color w:val="auto"/>
        </w:rPr>
      </w:pPr>
      <w:r w:rsidRPr="00F412DE">
        <w:rPr>
          <w:noProof/>
          <w:color w:val="auto"/>
        </w:rPr>
        <w:t xml:space="preserve">Sunderland, K. (1999) Mechanisms underlying the effects of spiders on pest populations. </w:t>
      </w:r>
      <w:r w:rsidRPr="00F412DE">
        <w:rPr>
          <w:i/>
          <w:noProof/>
          <w:color w:val="auto"/>
        </w:rPr>
        <w:t>Journal of Arachnology,</w:t>
      </w:r>
      <w:r w:rsidRPr="00F412DE">
        <w:rPr>
          <w:noProof/>
          <w:color w:val="auto"/>
        </w:rPr>
        <w:t xml:space="preserve"> 27, 308-316.</w:t>
      </w:r>
    </w:p>
    <w:p w:rsidR="00CD77A6" w:rsidRPr="00F412DE" w:rsidRDefault="00CD77A6" w:rsidP="00CD77A6">
      <w:pPr>
        <w:pStyle w:val="EndNoteBibliography"/>
        <w:spacing w:after="0" w:line="480" w:lineRule="auto"/>
        <w:ind w:left="720" w:hanging="720"/>
        <w:rPr>
          <w:noProof/>
          <w:color w:val="auto"/>
        </w:rPr>
      </w:pPr>
      <w:r w:rsidRPr="00F412DE">
        <w:rPr>
          <w:noProof/>
          <w:color w:val="auto"/>
        </w:rPr>
        <w:t xml:space="preserve">Symondson, W.O.C., Sunderland, K.D. &amp; Greenstone, M.H. (2002) Can generalist predators be effective biocontrol agents? </w:t>
      </w:r>
      <w:r w:rsidRPr="00F412DE">
        <w:rPr>
          <w:i/>
          <w:noProof/>
          <w:color w:val="auto"/>
        </w:rPr>
        <w:t>Annual Review of Entomology,</w:t>
      </w:r>
      <w:r w:rsidRPr="00F412DE">
        <w:rPr>
          <w:noProof/>
          <w:color w:val="auto"/>
        </w:rPr>
        <w:t xml:space="preserve"> 47, 561-594.</w:t>
      </w:r>
    </w:p>
    <w:p w:rsidR="00CD77A6" w:rsidRPr="00F412DE" w:rsidRDefault="00CD77A6" w:rsidP="00CD77A6">
      <w:pPr>
        <w:pStyle w:val="EndNoteBibliography"/>
        <w:spacing w:after="0" w:line="480" w:lineRule="auto"/>
        <w:ind w:left="720" w:hanging="720"/>
        <w:rPr>
          <w:noProof/>
          <w:color w:val="auto"/>
        </w:rPr>
      </w:pPr>
      <w:r w:rsidRPr="00F412DE">
        <w:rPr>
          <w:noProof/>
          <w:color w:val="auto"/>
        </w:rPr>
        <w:t xml:space="preserve">Winqvist, C., Bengtsson, J., Aavik, T., Berendse, F., Clement, L.W., Eggers, S., . . . Bommarco, R. (2011) Mixed effects of organic farming and landscape complexity on farmland biodiversity and biological control potential across Europe. </w:t>
      </w:r>
      <w:r w:rsidRPr="00F412DE">
        <w:rPr>
          <w:i/>
          <w:noProof/>
          <w:color w:val="auto"/>
        </w:rPr>
        <w:t>Journal of Applied Ecology,</w:t>
      </w:r>
      <w:r w:rsidRPr="00F412DE">
        <w:rPr>
          <w:noProof/>
          <w:color w:val="auto"/>
        </w:rPr>
        <w:t xml:space="preserve"> 48, 570-579.</w:t>
      </w:r>
    </w:p>
    <w:p w:rsidR="00CD77A6" w:rsidRPr="00F412DE" w:rsidRDefault="00CD77A6" w:rsidP="00CD77A6">
      <w:pPr>
        <w:pStyle w:val="EndNoteBibliography"/>
        <w:spacing w:line="480" w:lineRule="auto"/>
        <w:ind w:left="720" w:hanging="720"/>
        <w:rPr>
          <w:noProof/>
          <w:color w:val="auto"/>
        </w:rPr>
      </w:pPr>
      <w:r w:rsidRPr="00F412DE">
        <w:rPr>
          <w:noProof/>
          <w:color w:val="auto"/>
        </w:rPr>
        <w:t>Zeileis, A., Cribari-Neto, F., Gruen, B., Kosmidis, I., Simas, A.B., Rocha, A.V. &amp; Zeileis, M.A. (2018) Package ‘betareg’.</w:t>
      </w:r>
    </w:p>
    <w:p w:rsidR="00B615AF" w:rsidRPr="008F690E" w:rsidRDefault="00C93E5F" w:rsidP="00CD77A6">
      <w:pPr>
        <w:widowControl/>
        <w:spacing w:line="480" w:lineRule="auto"/>
        <w:rPr>
          <w:rFonts w:cs="Times New Roman"/>
          <w:b/>
          <w:color w:val="FF0000"/>
        </w:rPr>
      </w:pPr>
      <w:r w:rsidRPr="00F412DE">
        <w:rPr>
          <w:b/>
        </w:rPr>
        <w:fldChar w:fldCharType="end"/>
      </w:r>
      <w:r w:rsidR="00B615AF" w:rsidRPr="008F690E">
        <w:rPr>
          <w:rFonts w:cs="Times New Roman"/>
          <w:b/>
          <w:color w:val="FF0000"/>
        </w:rPr>
        <w:br w:type="page"/>
      </w:r>
    </w:p>
    <w:p w:rsidR="003B7FC8" w:rsidRPr="00036D81" w:rsidRDefault="003B7FC8" w:rsidP="00803FFD">
      <w:pPr>
        <w:spacing w:line="480" w:lineRule="auto"/>
        <w:rPr>
          <w:rFonts w:cs="Times New Roman"/>
          <w:b/>
        </w:rPr>
      </w:pPr>
      <w:r w:rsidRPr="00036D81">
        <w:rPr>
          <w:rFonts w:cs="Times New Roman"/>
          <w:b/>
        </w:rPr>
        <w:lastRenderedPageBreak/>
        <w:t>Figure legends</w:t>
      </w:r>
    </w:p>
    <w:p w:rsidR="003B7FC8" w:rsidRPr="00036D81" w:rsidRDefault="003B7FC8" w:rsidP="00803FFD">
      <w:pPr>
        <w:spacing w:line="480" w:lineRule="auto"/>
        <w:rPr>
          <w:rFonts w:cs="Times New Roman"/>
          <w:bCs/>
        </w:rPr>
      </w:pPr>
      <w:proofErr w:type="gramStart"/>
      <w:r w:rsidRPr="00036D81">
        <w:rPr>
          <w:rFonts w:cs="Times New Roman"/>
          <w:b/>
          <w:bCs/>
        </w:rPr>
        <w:t>Figure 1.</w:t>
      </w:r>
      <w:proofErr w:type="gramEnd"/>
      <w:r w:rsidRPr="00036D81">
        <w:rPr>
          <w:rFonts w:cs="Times New Roman"/>
          <w:bCs/>
        </w:rPr>
        <w:t xml:space="preserve">  </w:t>
      </w:r>
      <w:r w:rsidR="007A17C2" w:rsidRPr="00036D81">
        <w:rPr>
          <w:rFonts w:cs="Times New Roman"/>
          <w:bCs/>
        </w:rPr>
        <w:t xml:space="preserve">(a) </w:t>
      </w:r>
      <w:r w:rsidR="00803FFD" w:rsidRPr="00036D81">
        <w:rPr>
          <w:rFonts w:cs="Times New Roman"/>
          <w:bCs/>
        </w:rPr>
        <w:t>Map of s</w:t>
      </w:r>
      <w:r w:rsidR="007A17C2" w:rsidRPr="00036D81">
        <w:rPr>
          <w:rFonts w:cs="Times New Roman"/>
          <w:bCs/>
        </w:rPr>
        <w:t>tudy sites and example</w:t>
      </w:r>
      <w:r w:rsidR="00803FFD" w:rsidRPr="00036D81">
        <w:rPr>
          <w:rFonts w:cs="Times New Roman"/>
          <w:bCs/>
        </w:rPr>
        <w:t>s</w:t>
      </w:r>
      <w:r w:rsidR="007A17C2" w:rsidRPr="00036D81">
        <w:rPr>
          <w:rFonts w:cs="Times New Roman"/>
          <w:bCs/>
        </w:rPr>
        <w:t xml:space="preserve"> of </w:t>
      </w:r>
      <w:r w:rsidR="00803FFD" w:rsidRPr="00036D81">
        <w:rPr>
          <w:rFonts w:cs="Times New Roman"/>
          <w:bCs/>
        </w:rPr>
        <w:t xml:space="preserve">(b) </w:t>
      </w:r>
      <w:r w:rsidRPr="00036D81">
        <w:rPr>
          <w:rFonts w:cs="Times New Roman"/>
          <w:bCs/>
        </w:rPr>
        <w:t>organic</w:t>
      </w:r>
      <w:r w:rsidR="00803FFD" w:rsidRPr="00036D81">
        <w:rPr>
          <w:rFonts w:cs="Times New Roman"/>
          <w:bCs/>
        </w:rPr>
        <w:t xml:space="preserve"> and (c</w:t>
      </w:r>
      <w:r w:rsidRPr="00036D81">
        <w:rPr>
          <w:rFonts w:cs="Times New Roman"/>
          <w:bCs/>
        </w:rPr>
        <w:t>)</w:t>
      </w:r>
      <w:r w:rsidR="00803FFD" w:rsidRPr="00036D81">
        <w:rPr>
          <w:rFonts w:cs="Times New Roman"/>
          <w:bCs/>
        </w:rPr>
        <w:t xml:space="preserve"> conventional</w:t>
      </w:r>
      <w:r w:rsidR="00E478B0" w:rsidRPr="00036D81">
        <w:rPr>
          <w:rFonts w:cs="Times New Roman"/>
          <w:bCs/>
        </w:rPr>
        <w:t xml:space="preserve"> rice</w:t>
      </w:r>
      <w:r w:rsidR="00803FFD" w:rsidRPr="00036D81">
        <w:rPr>
          <w:rFonts w:cs="Times New Roman"/>
          <w:bCs/>
        </w:rPr>
        <w:t xml:space="preserve"> farms</w:t>
      </w:r>
      <w:r w:rsidR="00D37C1F" w:rsidRPr="00036D81">
        <w:rPr>
          <w:rFonts w:cs="Times New Roman"/>
          <w:bCs/>
        </w:rPr>
        <w:t xml:space="preserve">.  </w:t>
      </w:r>
    </w:p>
    <w:p w:rsidR="007C12C9" w:rsidRPr="00036D81" w:rsidRDefault="003B7FC8" w:rsidP="003B7FC8">
      <w:pPr>
        <w:spacing w:line="480" w:lineRule="auto"/>
        <w:rPr>
          <w:rFonts w:cs="Times New Roman"/>
          <w:bCs/>
        </w:rPr>
      </w:pPr>
      <w:proofErr w:type="gramStart"/>
      <w:r w:rsidRPr="00036D81">
        <w:rPr>
          <w:rFonts w:cs="Times New Roman"/>
          <w:b/>
          <w:bCs/>
        </w:rPr>
        <w:t>Figure 2.</w:t>
      </w:r>
      <w:proofErr w:type="gramEnd"/>
      <w:r w:rsidRPr="00036D81">
        <w:rPr>
          <w:rFonts w:cs="Times New Roman"/>
          <w:bCs/>
        </w:rPr>
        <w:t xml:space="preserve">  </w:t>
      </w:r>
      <w:proofErr w:type="gramStart"/>
      <w:r w:rsidRPr="00036D81">
        <w:rPr>
          <w:rFonts w:cs="Times New Roman"/>
          <w:bCs/>
        </w:rPr>
        <w:t xml:space="preserve">Predators’ </w:t>
      </w:r>
      <w:proofErr w:type="spellStart"/>
      <w:r w:rsidRPr="00036D81">
        <w:rPr>
          <w:rFonts w:cs="Times New Roman"/>
          <w:bCs/>
        </w:rPr>
        <w:t>trophic</w:t>
      </w:r>
      <w:proofErr w:type="spellEnd"/>
      <w:r w:rsidRPr="00036D81">
        <w:rPr>
          <w:rFonts w:cs="Times New Roman"/>
          <w:bCs/>
        </w:rPr>
        <w:t xml:space="preserve"> niches (δ</w:t>
      </w:r>
      <w:r w:rsidRPr="00036D81">
        <w:rPr>
          <w:rFonts w:cs="Times New Roman"/>
          <w:bCs/>
          <w:vertAlign w:val="superscript"/>
        </w:rPr>
        <w:t>13</w:t>
      </w:r>
      <w:r w:rsidRPr="00036D81">
        <w:rPr>
          <w:rFonts w:cs="Times New Roman"/>
          <w:bCs/>
        </w:rPr>
        <w:t>C and δ</w:t>
      </w:r>
      <w:r w:rsidRPr="00036D81">
        <w:rPr>
          <w:rFonts w:cs="Times New Roman"/>
          <w:bCs/>
          <w:vertAlign w:val="superscript"/>
        </w:rPr>
        <w:t>15</w:t>
      </w:r>
      <w:r w:rsidRPr="00036D81">
        <w:rPr>
          <w:rFonts w:cs="Times New Roman"/>
          <w:bCs/>
        </w:rPr>
        <w:t>N) in organic and conventional farms over crop stage</w:t>
      </w:r>
      <w:r w:rsidR="0009602B" w:rsidRPr="00036D81">
        <w:rPr>
          <w:rFonts w:cs="Times New Roman"/>
          <w:bCs/>
        </w:rPr>
        <w:t>.</w:t>
      </w:r>
      <w:proofErr w:type="gramEnd"/>
      <w:r w:rsidR="0009602B" w:rsidRPr="00036D81">
        <w:rPr>
          <w:rFonts w:cs="Times New Roman"/>
          <w:bCs/>
        </w:rPr>
        <w:t xml:space="preserve"> </w:t>
      </w:r>
      <w:r w:rsidR="00AF11D1" w:rsidRPr="00036D81">
        <w:rPr>
          <w:rFonts w:cs="Times New Roman"/>
          <w:bCs/>
        </w:rPr>
        <w:t xml:space="preserve"> </w:t>
      </w:r>
      <w:r w:rsidR="0009602B" w:rsidRPr="00036D81">
        <w:rPr>
          <w:rFonts w:cs="Times New Roman"/>
          <w:bCs/>
        </w:rPr>
        <w:t xml:space="preserve">Note that </w:t>
      </w:r>
      <w:r w:rsidRPr="00036D81">
        <w:rPr>
          <w:rFonts w:cs="Times New Roman"/>
          <w:bCs/>
        </w:rPr>
        <w:t xml:space="preserve">predators at seedling stage were omitted due to insufficient sample sizes. </w:t>
      </w:r>
      <w:r w:rsidR="00AF11D1" w:rsidRPr="00036D81">
        <w:rPr>
          <w:rFonts w:cs="Times New Roman"/>
          <w:bCs/>
        </w:rPr>
        <w:t xml:space="preserve"> </w:t>
      </w:r>
      <w:r w:rsidRPr="00036D81">
        <w:rPr>
          <w:rFonts w:cs="Times New Roman"/>
          <w:bCs/>
        </w:rPr>
        <w:t xml:space="preserve">Each point represents a capsule sample containing one or more predator individuals. </w:t>
      </w:r>
      <w:r w:rsidR="00AF11D1" w:rsidRPr="00036D81">
        <w:rPr>
          <w:rFonts w:cs="Times New Roman"/>
          <w:bCs/>
        </w:rPr>
        <w:t xml:space="preserve"> </w:t>
      </w:r>
      <w:r w:rsidRPr="00036D81">
        <w:rPr>
          <w:rFonts w:cs="Times New Roman"/>
          <w:bCs/>
        </w:rPr>
        <w:t>The ovals show the 5</w:t>
      </w:r>
      <w:r w:rsidR="007C12C9" w:rsidRPr="00036D81">
        <w:rPr>
          <w:rFonts w:cs="Times New Roman"/>
          <w:bCs/>
        </w:rPr>
        <w:t xml:space="preserve">0% standard ellipse area (SEA). </w:t>
      </w:r>
      <w:r w:rsidR="00AF11D1" w:rsidRPr="00036D81">
        <w:rPr>
          <w:rFonts w:cs="Times New Roman"/>
          <w:bCs/>
        </w:rPr>
        <w:t xml:space="preserve"> </w:t>
      </w:r>
      <w:r w:rsidR="00DE763A" w:rsidRPr="00036D81">
        <w:rPr>
          <w:rFonts w:cs="Times New Roman"/>
          <w:bCs/>
        </w:rPr>
        <w:t>Statistical analyse</w:t>
      </w:r>
      <w:r w:rsidR="007C12C9" w:rsidRPr="00036D81">
        <w:rPr>
          <w:rFonts w:cs="Times New Roman"/>
          <w:bCs/>
        </w:rPr>
        <w:t xml:space="preserve">s indicate that predator’s </w:t>
      </w:r>
      <w:proofErr w:type="spellStart"/>
      <w:r w:rsidR="007C12C9" w:rsidRPr="00036D81">
        <w:rPr>
          <w:rFonts w:cs="Times New Roman"/>
          <w:bCs/>
        </w:rPr>
        <w:t>trophic</w:t>
      </w:r>
      <w:proofErr w:type="spellEnd"/>
      <w:r w:rsidR="007C12C9" w:rsidRPr="00036D81">
        <w:rPr>
          <w:rFonts w:cs="Times New Roman"/>
          <w:bCs/>
        </w:rPr>
        <w:t xml:space="preserve"> niche</w:t>
      </w:r>
      <w:r w:rsidR="00DE763A" w:rsidRPr="00036D81">
        <w:rPr>
          <w:rFonts w:cs="Times New Roman"/>
          <w:bCs/>
        </w:rPr>
        <w:t xml:space="preserve"> position (</w:t>
      </w:r>
      <w:proofErr w:type="spellStart"/>
      <w:r w:rsidR="00DE763A" w:rsidRPr="00036D81">
        <w:rPr>
          <w:rFonts w:cs="Times New Roman"/>
          <w:bCs/>
        </w:rPr>
        <w:t>centroid</w:t>
      </w:r>
      <w:proofErr w:type="spellEnd"/>
      <w:r w:rsidR="00DE763A" w:rsidRPr="00036D81">
        <w:rPr>
          <w:rFonts w:cs="Times New Roman"/>
          <w:bCs/>
        </w:rPr>
        <w:t>)</w:t>
      </w:r>
      <w:r w:rsidR="007C12C9" w:rsidRPr="00036D81">
        <w:rPr>
          <w:rFonts w:cs="Times New Roman"/>
          <w:bCs/>
        </w:rPr>
        <w:t xml:space="preserve"> varied with farm type and crop stage, </w:t>
      </w:r>
      <w:r w:rsidR="00DE763A" w:rsidRPr="00036D81">
        <w:rPr>
          <w:rFonts w:cs="Times New Roman"/>
          <w:bCs/>
        </w:rPr>
        <w:t xml:space="preserve">while </w:t>
      </w:r>
      <w:proofErr w:type="spellStart"/>
      <w:r w:rsidR="007C12C9" w:rsidRPr="00036D81">
        <w:rPr>
          <w:rFonts w:cs="Times New Roman"/>
          <w:bCs/>
        </w:rPr>
        <w:t>trophic</w:t>
      </w:r>
      <w:proofErr w:type="spellEnd"/>
      <w:r w:rsidR="007C12C9" w:rsidRPr="00036D81">
        <w:rPr>
          <w:rFonts w:cs="Times New Roman"/>
          <w:bCs/>
        </w:rPr>
        <w:t xml:space="preserve"> niche breadth (dispersion) </w:t>
      </w:r>
      <w:r w:rsidR="00DE763A" w:rsidRPr="00036D81">
        <w:rPr>
          <w:rFonts w:cs="Times New Roman"/>
          <w:bCs/>
        </w:rPr>
        <w:t xml:space="preserve">varied </w:t>
      </w:r>
      <w:r w:rsidR="007C12C9" w:rsidRPr="00036D81">
        <w:rPr>
          <w:rFonts w:cs="Times New Roman"/>
          <w:bCs/>
        </w:rPr>
        <w:t>with farm type</w:t>
      </w:r>
      <w:r w:rsidR="00DE763A" w:rsidRPr="00036D81">
        <w:rPr>
          <w:rFonts w:cs="Times New Roman"/>
          <w:bCs/>
        </w:rPr>
        <w:t xml:space="preserve"> only</w:t>
      </w:r>
      <w:r w:rsidR="007C12C9" w:rsidRPr="00036D81">
        <w:rPr>
          <w:rFonts w:cs="Times New Roman"/>
          <w:bCs/>
        </w:rPr>
        <w:t xml:space="preserve"> (details in Results).</w:t>
      </w:r>
    </w:p>
    <w:p w:rsidR="003B7FC8" w:rsidRPr="00036D81" w:rsidRDefault="003B7FC8" w:rsidP="003B7FC8">
      <w:pPr>
        <w:spacing w:line="480" w:lineRule="auto"/>
        <w:rPr>
          <w:rFonts w:cs="Times New Roman"/>
          <w:bCs/>
        </w:rPr>
      </w:pPr>
      <w:proofErr w:type="gramStart"/>
      <w:r w:rsidRPr="00036D81">
        <w:rPr>
          <w:rFonts w:cs="Times New Roman"/>
          <w:b/>
          <w:bCs/>
        </w:rPr>
        <w:t>Figure 3.</w:t>
      </w:r>
      <w:proofErr w:type="gramEnd"/>
      <w:r w:rsidRPr="00036D81">
        <w:rPr>
          <w:rFonts w:cs="Times New Roman"/>
          <w:bCs/>
        </w:rPr>
        <w:t xml:space="preserve">  </w:t>
      </w:r>
      <w:proofErr w:type="gramStart"/>
      <w:r w:rsidRPr="00036D81">
        <w:rPr>
          <w:rFonts w:cs="Times New Roman"/>
          <w:bCs/>
        </w:rPr>
        <w:t>Predators’ diet composition in organic and conventional farms over crop stage</w:t>
      </w:r>
      <w:r w:rsidR="0000104E" w:rsidRPr="00036D81">
        <w:rPr>
          <w:rFonts w:cs="Times New Roman"/>
          <w:bCs/>
        </w:rPr>
        <w:t>.</w:t>
      </w:r>
      <w:proofErr w:type="gramEnd"/>
      <w:r w:rsidR="0000104E" w:rsidRPr="00036D81">
        <w:rPr>
          <w:rFonts w:cs="Times New Roman"/>
          <w:bCs/>
        </w:rPr>
        <w:t xml:space="preserve">  Due to insufficient sample sizes, there was no diet estimation </w:t>
      </w:r>
      <w:r w:rsidRPr="00036D81">
        <w:rPr>
          <w:rFonts w:cs="Times New Roman"/>
          <w:bCs/>
        </w:rPr>
        <w:t xml:space="preserve">at seedling stage. </w:t>
      </w:r>
      <w:r w:rsidR="00AF11D1" w:rsidRPr="00036D81">
        <w:rPr>
          <w:rFonts w:cs="Times New Roman"/>
          <w:bCs/>
        </w:rPr>
        <w:t xml:space="preserve"> </w:t>
      </w:r>
      <w:r w:rsidRPr="00036D81">
        <w:rPr>
          <w:rFonts w:cs="Times New Roman"/>
          <w:bCs/>
        </w:rPr>
        <w:t xml:space="preserve">Means and SEs were computed from the </w:t>
      </w:r>
      <w:del w:id="550" w:author="." w:date="2020-02-13T21:15:00Z">
        <w:r w:rsidR="0056052B" w:rsidRPr="00036D81" w:rsidDel="006E25E3">
          <w:rPr>
            <w:rFonts w:cs="Times New Roman"/>
            <w:bCs/>
          </w:rPr>
          <w:delText xml:space="preserve">mean of </w:delText>
        </w:r>
      </w:del>
      <w:r w:rsidRPr="00036D81">
        <w:rPr>
          <w:rFonts w:cs="Times New Roman"/>
          <w:bCs/>
        </w:rPr>
        <w:t xml:space="preserve">Bayesian posterior </w:t>
      </w:r>
      <w:ins w:id="551" w:author="." w:date="2020-02-13T21:15:00Z">
        <w:r w:rsidR="006E25E3" w:rsidRPr="00036D81">
          <w:rPr>
            <w:rFonts w:cs="Times New Roman" w:hint="eastAsia"/>
            <w:bCs/>
          </w:rPr>
          <w:t>mean</w:t>
        </w:r>
      </w:ins>
      <w:ins w:id="552" w:author="." w:date="2020-02-13T21:16:00Z">
        <w:r w:rsidR="006E25E3" w:rsidRPr="00036D81">
          <w:rPr>
            <w:rFonts w:cs="Times New Roman" w:hint="eastAsia"/>
            <w:bCs/>
          </w:rPr>
          <w:t xml:space="preserve"> esti</w:t>
        </w:r>
      </w:ins>
      <w:ins w:id="553" w:author="." w:date="2020-02-13T21:17:00Z">
        <w:r w:rsidR="006E25E3" w:rsidRPr="00036D81">
          <w:rPr>
            <w:rFonts w:cs="Times New Roman" w:hint="eastAsia"/>
            <w:bCs/>
          </w:rPr>
          <w:t>mates</w:t>
        </w:r>
      </w:ins>
      <w:del w:id="554" w:author="." w:date="2020-02-13T21:15:00Z">
        <w:r w:rsidR="0056052B" w:rsidRPr="00036D81" w:rsidDel="006E25E3">
          <w:rPr>
            <w:rFonts w:cs="Times New Roman"/>
            <w:bCs/>
          </w:rPr>
          <w:delText>draws</w:delText>
        </w:r>
      </w:del>
      <w:r w:rsidRPr="00036D81">
        <w:rPr>
          <w:rFonts w:cs="Times New Roman"/>
          <w:bCs/>
        </w:rPr>
        <w:t xml:space="preserve"> of</w:t>
      </w:r>
      <w:ins w:id="555" w:author="." w:date="2020-02-13T21:15:00Z">
        <w:r w:rsidR="006E25E3" w:rsidRPr="00036D81">
          <w:rPr>
            <w:rFonts w:cs="Times New Roman" w:hint="eastAsia"/>
            <w:bCs/>
          </w:rPr>
          <w:t xml:space="preserve"> individual</w:t>
        </w:r>
      </w:ins>
      <w:r w:rsidRPr="00036D81">
        <w:rPr>
          <w:rFonts w:cs="Times New Roman"/>
          <w:bCs/>
        </w:rPr>
        <w:t xml:space="preserve"> replicate farms.</w:t>
      </w:r>
    </w:p>
    <w:p w:rsidR="001370ED" w:rsidRPr="008F690E" w:rsidRDefault="003B7FC8" w:rsidP="00AF11D1">
      <w:pPr>
        <w:spacing w:line="480" w:lineRule="auto"/>
        <w:rPr>
          <w:rFonts w:cs="Times New Roman"/>
          <w:b/>
          <w:color w:val="FF0000"/>
        </w:rPr>
      </w:pPr>
      <w:proofErr w:type="gramStart"/>
      <w:r w:rsidRPr="00036D81">
        <w:rPr>
          <w:rFonts w:cs="Times New Roman"/>
          <w:b/>
          <w:bCs/>
        </w:rPr>
        <w:t>Figure 4.</w:t>
      </w:r>
      <w:proofErr w:type="gramEnd"/>
      <w:r w:rsidRPr="00036D81">
        <w:rPr>
          <w:rFonts w:cs="Times New Roman"/>
          <w:bCs/>
        </w:rPr>
        <w:t xml:space="preserve">  </w:t>
      </w:r>
      <w:proofErr w:type="gramStart"/>
      <w:r w:rsidRPr="00036D81">
        <w:rPr>
          <w:rFonts w:cs="Times New Roman"/>
          <w:bCs/>
        </w:rPr>
        <w:t>Rice herbivore consumption by predators in organic and conventional farms over crop stage.</w:t>
      </w:r>
      <w:proofErr w:type="gramEnd"/>
      <w:r w:rsidRPr="00036D81">
        <w:rPr>
          <w:rFonts w:cs="Times New Roman"/>
          <w:bCs/>
        </w:rPr>
        <w:t xml:space="preserve"> </w:t>
      </w:r>
      <w:r w:rsidR="00AF11D1" w:rsidRPr="00036D81">
        <w:rPr>
          <w:rFonts w:cs="Times New Roman"/>
          <w:bCs/>
        </w:rPr>
        <w:t xml:space="preserve"> </w:t>
      </w:r>
      <w:r w:rsidRPr="00036D81">
        <w:rPr>
          <w:rFonts w:cs="Times New Roman"/>
          <w:bCs/>
        </w:rPr>
        <w:t xml:space="preserve">Error bars represent </w:t>
      </w:r>
      <w:proofErr w:type="spellStart"/>
      <w:r w:rsidRPr="00036D81">
        <w:rPr>
          <w:rFonts w:cs="Times New Roman"/>
          <w:bCs/>
        </w:rPr>
        <w:t>Tukey</w:t>
      </w:r>
      <w:proofErr w:type="spellEnd"/>
      <w:r w:rsidRPr="00036D81">
        <w:rPr>
          <w:rFonts w:cs="Times New Roman"/>
          <w:bCs/>
        </w:rPr>
        <w:t xml:space="preserve">-adjusted 95% confidence intervals. </w:t>
      </w:r>
      <w:r w:rsidR="00AF11D1" w:rsidRPr="00036D81">
        <w:rPr>
          <w:rFonts w:cs="Times New Roman"/>
          <w:bCs/>
        </w:rPr>
        <w:t xml:space="preserve"> </w:t>
      </w:r>
      <w:r w:rsidRPr="00036D81">
        <w:rPr>
          <w:rFonts w:cs="Times New Roman"/>
          <w:bCs/>
        </w:rPr>
        <w:t xml:space="preserve">Different letters denote </w:t>
      </w:r>
      <w:r w:rsidR="008E4C7F" w:rsidRPr="00036D81">
        <w:rPr>
          <w:rFonts w:cs="Times New Roman"/>
          <w:bCs/>
        </w:rPr>
        <w:t xml:space="preserve">statistical </w:t>
      </w:r>
      <w:r w:rsidRPr="00036D81">
        <w:rPr>
          <w:rFonts w:cs="Times New Roman"/>
          <w:bCs/>
        </w:rPr>
        <w:t>significance (</w:t>
      </w:r>
      <w:r w:rsidRPr="00036D81">
        <w:rPr>
          <w:rFonts w:cs="Times New Roman"/>
          <w:bCs/>
          <w:i/>
        </w:rPr>
        <w:t>P</w:t>
      </w:r>
      <w:r w:rsidRPr="00036D81">
        <w:rPr>
          <w:rFonts w:cs="Times New Roman"/>
          <w:bCs/>
        </w:rPr>
        <w:t xml:space="preserve"> &lt; 0.05).</w:t>
      </w:r>
      <w:r w:rsidR="001370ED" w:rsidRPr="008F690E">
        <w:rPr>
          <w:rFonts w:cs="Times New Roman"/>
          <w:b/>
          <w:color w:val="FF0000"/>
        </w:rPr>
        <w:br w:type="page"/>
      </w:r>
    </w:p>
    <w:p w:rsidR="001370ED" w:rsidRPr="006E25E3" w:rsidRDefault="001370ED">
      <w:pPr>
        <w:widowControl/>
        <w:rPr>
          <w:rFonts w:cs="Times New Roman"/>
          <w:b/>
        </w:rPr>
      </w:pPr>
      <w:r w:rsidRPr="006E25E3">
        <w:rPr>
          <w:rFonts w:cs="Times New Roman"/>
          <w:b/>
        </w:rPr>
        <w:lastRenderedPageBreak/>
        <w:t>Figure 1</w:t>
      </w:r>
    </w:p>
    <w:p w:rsidR="00A158EA" w:rsidRPr="006E25E3" w:rsidRDefault="008545E5">
      <w:pPr>
        <w:widowControl/>
        <w:rPr>
          <w:rFonts w:cs="Times New Roman"/>
          <w:b/>
        </w:rPr>
      </w:pPr>
      <w:r w:rsidRPr="006E25E3">
        <w:rPr>
          <w:rFonts w:cs="Times New Roman"/>
          <w:b/>
          <w:bCs/>
        </w:rPr>
        <w:t xml:space="preserve"> </w:t>
      </w:r>
      <w:r w:rsidRPr="006E25E3">
        <w:rPr>
          <w:noProof/>
        </w:rPr>
        <w:drawing>
          <wp:inline distT="0" distB="0" distL="0" distR="0">
            <wp:extent cx="5747940" cy="4690745"/>
            <wp:effectExtent l="0" t="0" r="0"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51887" cy="4693966"/>
                    </a:xfrm>
                    <a:prstGeom prst="rect">
                      <a:avLst/>
                    </a:prstGeom>
                    <a:noFill/>
                    <a:ln>
                      <a:noFill/>
                    </a:ln>
                  </pic:spPr>
                </pic:pic>
              </a:graphicData>
            </a:graphic>
          </wp:inline>
        </w:drawing>
      </w:r>
      <w:r w:rsidRPr="006E25E3">
        <w:t xml:space="preserve"> </w:t>
      </w:r>
      <w:r w:rsidR="00A158EA" w:rsidRPr="006E25E3">
        <w:rPr>
          <w:rFonts w:cs="Times New Roman"/>
          <w:b/>
          <w:bCs/>
        </w:rPr>
        <w:br w:type="page"/>
      </w:r>
    </w:p>
    <w:p w:rsidR="001370ED" w:rsidRPr="006E25E3" w:rsidRDefault="001370ED" w:rsidP="001370ED">
      <w:pPr>
        <w:spacing w:line="480" w:lineRule="auto"/>
        <w:rPr>
          <w:rFonts w:cs="Times New Roman"/>
          <w:bCs/>
        </w:rPr>
      </w:pPr>
      <w:r w:rsidRPr="006E25E3">
        <w:rPr>
          <w:rFonts w:cs="Times New Roman"/>
          <w:b/>
          <w:bCs/>
        </w:rPr>
        <w:lastRenderedPageBreak/>
        <w:t>Figure 2</w:t>
      </w:r>
    </w:p>
    <w:p w:rsidR="001370ED" w:rsidRPr="006E25E3" w:rsidRDefault="001370ED" w:rsidP="001370ED">
      <w:pPr>
        <w:spacing w:line="480" w:lineRule="auto"/>
        <w:rPr>
          <w:rFonts w:cs="Times New Roman"/>
        </w:rPr>
      </w:pPr>
      <w:r w:rsidRPr="006E25E3">
        <w:rPr>
          <w:rFonts w:cs="Times New Roman"/>
          <w:noProof/>
        </w:rPr>
        <w:drawing>
          <wp:inline distT="0" distB="0" distL="0" distR="0">
            <wp:extent cx="4092901" cy="3508201"/>
            <wp:effectExtent l="19050" t="0" r="2849" b="0"/>
            <wp:docPr id="25" name="圖片 2" descr="Isospace.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sospace.tiff"/>
                    <pic:cNvPicPr/>
                  </pic:nvPicPr>
                  <pic:blipFill>
                    <a:blip r:embed="rId11" cstate="print"/>
                    <a:stretch>
                      <a:fillRect/>
                    </a:stretch>
                  </pic:blipFill>
                  <pic:spPr>
                    <a:xfrm>
                      <a:off x="0" y="0"/>
                      <a:ext cx="4092901" cy="3508201"/>
                    </a:xfrm>
                    <a:prstGeom prst="rect">
                      <a:avLst/>
                    </a:prstGeom>
                  </pic:spPr>
                </pic:pic>
              </a:graphicData>
            </a:graphic>
          </wp:inline>
        </w:drawing>
      </w:r>
    </w:p>
    <w:p w:rsidR="00AE0AC1" w:rsidRPr="006E25E3" w:rsidRDefault="00AE0AC1">
      <w:pPr>
        <w:widowControl/>
        <w:rPr>
          <w:rFonts w:cs="Times New Roman"/>
          <w:b/>
        </w:rPr>
      </w:pPr>
      <w:r w:rsidRPr="006E25E3">
        <w:rPr>
          <w:rFonts w:cs="Times New Roman"/>
          <w:b/>
        </w:rPr>
        <w:br w:type="page"/>
      </w:r>
    </w:p>
    <w:p w:rsidR="00AE0AC1" w:rsidRPr="006E25E3" w:rsidRDefault="00AE0AC1" w:rsidP="00AE0AC1">
      <w:pPr>
        <w:spacing w:line="480" w:lineRule="auto"/>
        <w:rPr>
          <w:rFonts w:cs="Times New Roman"/>
          <w:b/>
          <w:bCs/>
        </w:rPr>
      </w:pPr>
      <w:proofErr w:type="gramStart"/>
      <w:r w:rsidRPr="006E25E3">
        <w:rPr>
          <w:rFonts w:cs="Times New Roman"/>
          <w:b/>
          <w:bCs/>
        </w:rPr>
        <w:lastRenderedPageBreak/>
        <w:t>Figure 3.</w:t>
      </w:r>
      <w:proofErr w:type="gramEnd"/>
    </w:p>
    <w:p w:rsidR="00AE0AC1" w:rsidRPr="006E25E3" w:rsidRDefault="00AE0AC1" w:rsidP="00AE0AC1">
      <w:pPr>
        <w:spacing w:line="480" w:lineRule="auto"/>
        <w:rPr>
          <w:rFonts w:cs="Times New Roman"/>
          <w:b/>
          <w:bCs/>
        </w:rPr>
      </w:pPr>
      <w:r w:rsidRPr="006E25E3">
        <w:rPr>
          <w:rFonts w:cs="Times New Roman"/>
          <w:b/>
          <w:bCs/>
          <w:noProof/>
        </w:rPr>
        <w:drawing>
          <wp:inline distT="0" distB="0" distL="0" distR="0">
            <wp:extent cx="4696251" cy="2739480"/>
            <wp:effectExtent l="19050" t="0" r="9099" b="0"/>
            <wp:docPr id="26" name="圖片 0" descr="Proportion_Or.Cv.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ortion_Or.Cv.tiff"/>
                    <pic:cNvPicPr/>
                  </pic:nvPicPr>
                  <pic:blipFill>
                    <a:blip r:embed="rId12" cstate="print"/>
                    <a:stretch>
                      <a:fillRect/>
                    </a:stretch>
                  </pic:blipFill>
                  <pic:spPr>
                    <a:xfrm>
                      <a:off x="0" y="0"/>
                      <a:ext cx="4696251" cy="2739480"/>
                    </a:xfrm>
                    <a:prstGeom prst="rect">
                      <a:avLst/>
                    </a:prstGeom>
                  </pic:spPr>
                </pic:pic>
              </a:graphicData>
            </a:graphic>
          </wp:inline>
        </w:drawing>
      </w:r>
    </w:p>
    <w:p w:rsidR="00AE0AC1" w:rsidRPr="006E25E3" w:rsidRDefault="00AE0AC1">
      <w:pPr>
        <w:widowControl/>
        <w:rPr>
          <w:rFonts w:cs="Times New Roman"/>
          <w:b/>
        </w:rPr>
      </w:pPr>
      <w:r w:rsidRPr="006E25E3">
        <w:rPr>
          <w:rFonts w:cs="Times New Roman"/>
          <w:b/>
        </w:rPr>
        <w:br w:type="page"/>
      </w:r>
    </w:p>
    <w:p w:rsidR="00AE0AC1" w:rsidRPr="006E25E3" w:rsidRDefault="00AE0AC1" w:rsidP="00AE0AC1">
      <w:pPr>
        <w:spacing w:line="480" w:lineRule="auto"/>
        <w:rPr>
          <w:rFonts w:cs="Times New Roman"/>
          <w:b/>
        </w:rPr>
      </w:pPr>
      <w:proofErr w:type="gramStart"/>
      <w:r w:rsidRPr="006E25E3">
        <w:rPr>
          <w:rFonts w:cs="Times New Roman"/>
          <w:b/>
          <w:bCs/>
        </w:rPr>
        <w:lastRenderedPageBreak/>
        <w:t>Figure 4.</w:t>
      </w:r>
      <w:proofErr w:type="gramEnd"/>
    </w:p>
    <w:p w:rsidR="002B37B2" w:rsidRPr="008F690E" w:rsidRDefault="00AE0AC1">
      <w:pPr>
        <w:widowControl/>
        <w:rPr>
          <w:rFonts w:cs="Times New Roman"/>
          <w:b/>
          <w:color w:val="FF0000"/>
        </w:rPr>
      </w:pPr>
      <w:r w:rsidRPr="008F690E">
        <w:rPr>
          <w:rFonts w:cs="Times New Roman"/>
          <w:b/>
          <w:bCs/>
          <w:noProof/>
          <w:color w:val="FF0000"/>
        </w:rPr>
        <w:drawing>
          <wp:inline distT="0" distB="0" distL="0" distR="0">
            <wp:extent cx="4200781" cy="3500650"/>
            <wp:effectExtent l="19050" t="0" r="9269" b="0"/>
            <wp:docPr id="27" name="圖片 1" descr="Confint.Farm_Stage.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nt.Farm_Stage.tiff"/>
                    <pic:cNvPicPr/>
                  </pic:nvPicPr>
                  <pic:blipFill>
                    <a:blip r:embed="rId13" cstate="print"/>
                    <a:stretch>
                      <a:fillRect/>
                    </a:stretch>
                  </pic:blipFill>
                  <pic:spPr>
                    <a:xfrm>
                      <a:off x="0" y="0"/>
                      <a:ext cx="4200781" cy="3500650"/>
                    </a:xfrm>
                    <a:prstGeom prst="rect">
                      <a:avLst/>
                    </a:prstGeom>
                  </pic:spPr>
                </pic:pic>
              </a:graphicData>
            </a:graphic>
          </wp:inline>
        </w:drawing>
      </w:r>
    </w:p>
    <w:sectPr w:rsidR="002B37B2" w:rsidRPr="008F690E" w:rsidSect="005F07E6">
      <w:footerReference w:type="default" r:id="rId14"/>
      <w:pgSz w:w="11906" w:h="16838" w:code="9"/>
      <w:pgMar w:top="1440" w:right="1440" w:bottom="1440" w:left="1440" w:header="567" w:footer="567" w:gutter="0"/>
      <w:lnNumType w:countBy="1" w:restart="continuous"/>
      <w:pgNumType w:start="1"/>
      <w:cols w:space="425"/>
      <w:docGrid w:linePitch="40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3" w:author="." w:date="2020-02-14T21:33:00Z" w:initials=".">
    <w:p w:rsidR="0077167E" w:rsidRDefault="0077167E">
      <w:pPr>
        <w:pStyle w:val="a9"/>
        <w:rPr>
          <w:lang w:eastAsia="zh-TW"/>
        </w:rPr>
      </w:pPr>
      <w:r>
        <w:rPr>
          <w:rStyle w:val="a8"/>
        </w:rPr>
        <w:annotationRef/>
      </w:r>
    </w:p>
    <w:p w:rsidR="0077167E" w:rsidRDefault="0077167E">
      <w:pPr>
        <w:pStyle w:val="a9"/>
        <w:rPr>
          <w:lang w:eastAsia="zh-TW"/>
        </w:rPr>
      </w:pPr>
      <w:r>
        <w:rPr>
          <w:rFonts w:hint="eastAsia"/>
          <w:lang w:eastAsia="zh-TW"/>
        </w:rPr>
        <w:t xml:space="preserve">GC: How about </w:t>
      </w:r>
      <w:r>
        <w:rPr>
          <w:lang w:eastAsia="zh-TW"/>
        </w:rPr>
        <w:t>“</w:t>
      </w:r>
      <w:r>
        <w:rPr>
          <w:rFonts w:hint="eastAsia"/>
          <w:lang w:eastAsia="zh-TW"/>
        </w:rPr>
        <w:t>Arthropod generalist predators increase pest consumption over crop stage in organic and conventional rice farms</w:t>
      </w:r>
      <w:r>
        <w:rPr>
          <w:lang w:eastAsia="zh-TW"/>
        </w:rPr>
        <w:t>”</w:t>
      </w:r>
      <w:r>
        <w:rPr>
          <w:rFonts w:hint="eastAsia"/>
          <w:lang w:eastAsia="zh-TW"/>
        </w:rPr>
        <w:t>?</w:t>
      </w:r>
    </w:p>
  </w:comment>
  <w:comment w:id="68" w:author="." w:date="2020-02-14T21:33:00Z" w:initials=".">
    <w:p w:rsidR="0077167E" w:rsidRDefault="0077167E">
      <w:pPr>
        <w:pStyle w:val="a9"/>
        <w:rPr>
          <w:lang w:eastAsia="zh-TW"/>
        </w:rPr>
      </w:pPr>
      <w:r>
        <w:rPr>
          <w:rStyle w:val="a8"/>
        </w:rPr>
        <w:annotationRef/>
      </w:r>
    </w:p>
    <w:p w:rsidR="0077167E" w:rsidRDefault="0077167E">
      <w:pPr>
        <w:pStyle w:val="a9"/>
        <w:rPr>
          <w:lang w:eastAsia="zh-TW"/>
        </w:rPr>
      </w:pPr>
      <w:r>
        <w:rPr>
          <w:rFonts w:hint="eastAsia"/>
          <w:lang w:eastAsia="zh-TW"/>
        </w:rPr>
        <w:t xml:space="preserve">GC: Maybe cite one or two </w:t>
      </w:r>
      <w:r>
        <w:rPr>
          <w:lang w:eastAsia="zh-TW"/>
        </w:rPr>
        <w:t>examples</w:t>
      </w:r>
      <w:r>
        <w:rPr>
          <w:rFonts w:hint="eastAsia"/>
          <w:lang w:eastAsia="zh-TW"/>
        </w:rPr>
        <w:t>.</w:t>
      </w:r>
    </w:p>
  </w:comment>
  <w:comment w:id="138" w:author="." w:date="2020-02-14T21:33:00Z" w:initials=".">
    <w:p w:rsidR="0077167E" w:rsidRDefault="0077167E">
      <w:pPr>
        <w:pStyle w:val="a9"/>
        <w:rPr>
          <w:lang w:eastAsia="zh-TW"/>
        </w:rPr>
      </w:pPr>
      <w:r>
        <w:rPr>
          <w:rStyle w:val="a8"/>
        </w:rPr>
        <w:annotationRef/>
      </w:r>
    </w:p>
    <w:p w:rsidR="0077167E" w:rsidRDefault="0077167E">
      <w:pPr>
        <w:pStyle w:val="a9"/>
        <w:rPr>
          <w:lang w:eastAsia="zh-TW"/>
        </w:rPr>
      </w:pPr>
      <w:r>
        <w:rPr>
          <w:rFonts w:hint="eastAsia"/>
          <w:lang w:eastAsia="zh-TW"/>
        </w:rPr>
        <w:t xml:space="preserve">GC: Since we are not studying the </w:t>
      </w:r>
      <w:proofErr w:type="spellStart"/>
      <w:r>
        <w:rPr>
          <w:rFonts w:hint="eastAsia"/>
          <w:lang w:eastAsia="zh-TW"/>
        </w:rPr>
        <w:t>biocontrol</w:t>
      </w:r>
      <w:proofErr w:type="spellEnd"/>
      <w:r>
        <w:rPr>
          <w:rFonts w:hint="eastAsia"/>
          <w:lang w:eastAsia="zh-TW"/>
        </w:rPr>
        <w:t xml:space="preserve"> efficacy of generalist predators, I suggest removing this sentence.</w:t>
      </w:r>
    </w:p>
  </w:comment>
  <w:comment w:id="158" w:author="." w:date="2020-02-14T21:33:00Z" w:initials=".">
    <w:p w:rsidR="0077167E" w:rsidRDefault="0077167E">
      <w:pPr>
        <w:pStyle w:val="a9"/>
        <w:rPr>
          <w:lang w:eastAsia="zh-TW"/>
        </w:rPr>
      </w:pPr>
      <w:r>
        <w:rPr>
          <w:rStyle w:val="a8"/>
        </w:rPr>
        <w:annotationRef/>
      </w:r>
    </w:p>
    <w:p w:rsidR="0077167E" w:rsidRDefault="0077167E">
      <w:pPr>
        <w:pStyle w:val="a9"/>
        <w:rPr>
          <w:lang w:eastAsia="zh-TW"/>
        </w:rPr>
      </w:pPr>
      <w:r>
        <w:rPr>
          <w:rFonts w:hint="eastAsia"/>
          <w:lang w:eastAsia="zh-TW"/>
        </w:rPr>
        <w:t>GC: One reviewer actually suggested we provide more information of the farms:</w:t>
      </w:r>
    </w:p>
    <w:p w:rsidR="0077167E" w:rsidRDefault="0077167E">
      <w:pPr>
        <w:pStyle w:val="a9"/>
        <w:rPr>
          <w:lang w:eastAsia="zh-TW"/>
        </w:rPr>
      </w:pPr>
      <w:r>
        <w:rPr>
          <w:rFonts w:hint="eastAsia"/>
          <w:lang w:eastAsia="zh-TW"/>
        </w:rPr>
        <w:t>1. How were they selected? What were the sizes of them?</w:t>
      </w:r>
    </w:p>
    <w:p w:rsidR="0077167E" w:rsidRDefault="0077167E">
      <w:pPr>
        <w:pStyle w:val="a9"/>
        <w:rPr>
          <w:lang w:eastAsia="zh-TW"/>
        </w:rPr>
      </w:pPr>
      <w:r>
        <w:rPr>
          <w:rFonts w:hint="eastAsia"/>
          <w:lang w:eastAsia="zh-TW"/>
        </w:rPr>
        <w:t>2. What was the landscape? What were the distances between farm pairs?</w:t>
      </w:r>
    </w:p>
    <w:p w:rsidR="0077167E" w:rsidRDefault="0077167E">
      <w:pPr>
        <w:pStyle w:val="a9"/>
        <w:rPr>
          <w:lang w:eastAsia="zh-TW"/>
        </w:rPr>
      </w:pPr>
      <w:r>
        <w:rPr>
          <w:rFonts w:hint="eastAsia"/>
          <w:lang w:eastAsia="zh-TW"/>
        </w:rPr>
        <w:t xml:space="preserve">3. How long have the organic farms been </w:t>
      </w:r>
      <w:r>
        <w:rPr>
          <w:lang w:eastAsia="zh-TW"/>
        </w:rPr>
        <w:t>implementing</w:t>
      </w:r>
      <w:r>
        <w:rPr>
          <w:rFonts w:hint="eastAsia"/>
          <w:lang w:eastAsia="zh-TW"/>
        </w:rPr>
        <w:t xml:space="preserve"> organic practices?</w:t>
      </w:r>
    </w:p>
    <w:p w:rsidR="0077167E" w:rsidRDefault="0077167E">
      <w:pPr>
        <w:pStyle w:val="a9"/>
        <w:rPr>
          <w:lang w:eastAsia="zh-TW"/>
        </w:rPr>
      </w:pPr>
      <w:r>
        <w:rPr>
          <w:rFonts w:hint="eastAsia"/>
          <w:lang w:eastAsia="zh-TW"/>
        </w:rPr>
        <w:t xml:space="preserve">4. How did organic and conventional farms differ in terms of management </w:t>
      </w:r>
      <w:r>
        <w:rPr>
          <w:lang w:eastAsia="zh-TW"/>
        </w:rPr>
        <w:t>practices</w:t>
      </w:r>
      <w:r>
        <w:rPr>
          <w:rFonts w:hint="eastAsia"/>
          <w:lang w:eastAsia="zh-TW"/>
        </w:rPr>
        <w:t xml:space="preserve">? </w:t>
      </w:r>
    </w:p>
    <w:p w:rsidR="0077167E" w:rsidRDefault="0077167E">
      <w:pPr>
        <w:pStyle w:val="a9"/>
        <w:rPr>
          <w:lang w:eastAsia="zh-TW"/>
        </w:rPr>
      </w:pPr>
    </w:p>
    <w:p w:rsidR="0077167E" w:rsidRDefault="0077167E">
      <w:pPr>
        <w:pStyle w:val="a9"/>
        <w:rPr>
          <w:lang w:eastAsia="zh-TW"/>
        </w:rPr>
      </w:pPr>
      <w:r>
        <w:rPr>
          <w:rFonts w:hint="eastAsia"/>
          <w:lang w:eastAsia="zh-TW"/>
        </w:rPr>
        <w:t xml:space="preserve">Maybe we can summarize the farm information in the first paragraph, and separate </w:t>
      </w:r>
      <w:r>
        <w:rPr>
          <w:lang w:eastAsia="zh-TW"/>
        </w:rPr>
        <w:t>“</w:t>
      </w:r>
      <w:r>
        <w:rPr>
          <w:rFonts w:hint="eastAsia"/>
          <w:lang w:eastAsia="zh-TW"/>
        </w:rPr>
        <w:t>For each of</w:t>
      </w:r>
      <w:r>
        <w:rPr>
          <w:lang w:eastAsia="zh-TW"/>
        </w:rPr>
        <w:t>…”</w:t>
      </w:r>
      <w:r>
        <w:rPr>
          <w:rFonts w:hint="eastAsia"/>
          <w:lang w:eastAsia="zh-TW"/>
        </w:rPr>
        <w:t xml:space="preserve"> into the second paragraph.</w:t>
      </w:r>
    </w:p>
  </w:comment>
  <w:comment w:id="166" w:author="." w:date="2020-02-14T21:33:00Z" w:initials=".">
    <w:p w:rsidR="0077167E" w:rsidRDefault="0077167E">
      <w:pPr>
        <w:pStyle w:val="a9"/>
        <w:rPr>
          <w:lang w:eastAsia="zh-TW"/>
        </w:rPr>
      </w:pPr>
      <w:r>
        <w:rPr>
          <w:rStyle w:val="a8"/>
        </w:rPr>
        <w:annotationRef/>
      </w:r>
    </w:p>
    <w:p w:rsidR="0077167E" w:rsidRDefault="0077167E">
      <w:pPr>
        <w:pStyle w:val="a9"/>
        <w:rPr>
          <w:lang w:eastAsia="zh-TW"/>
        </w:rPr>
      </w:pPr>
      <w:r>
        <w:rPr>
          <w:rFonts w:hint="eastAsia"/>
          <w:lang w:eastAsia="zh-TW"/>
        </w:rPr>
        <w:t xml:space="preserve">GC: Another justification for k = 3 is that we only have two isotope tracers; therefore, including three prey sources in our mixing model should be the most appropriate. </w:t>
      </w:r>
    </w:p>
  </w:comment>
  <w:comment w:id="254" w:author="." w:date="2020-02-14T21:33:00Z" w:initials=".">
    <w:p w:rsidR="0077167E" w:rsidRDefault="0077167E">
      <w:pPr>
        <w:pStyle w:val="a9"/>
        <w:rPr>
          <w:lang w:eastAsia="zh-TW"/>
        </w:rPr>
      </w:pPr>
      <w:r>
        <w:rPr>
          <w:rStyle w:val="a8"/>
        </w:rPr>
        <w:annotationRef/>
      </w:r>
    </w:p>
    <w:p w:rsidR="0077167E" w:rsidRDefault="0077167E">
      <w:pPr>
        <w:pStyle w:val="a9"/>
        <w:rPr>
          <w:lang w:eastAsia="zh-TW"/>
        </w:rPr>
      </w:pPr>
      <w:r>
        <w:rPr>
          <w:rFonts w:hint="eastAsia"/>
          <w:lang w:eastAsia="zh-TW"/>
        </w:rPr>
        <w:t xml:space="preserve">GC: As William suggested, we can including </w:t>
      </w:r>
      <w:r>
        <w:rPr>
          <w:lang w:eastAsia="zh-TW"/>
        </w:rPr>
        <w:t>“</w:t>
      </w:r>
      <w:r>
        <w:rPr>
          <w:rFonts w:hint="eastAsia"/>
          <w:lang w:eastAsia="zh-TW"/>
        </w:rPr>
        <w:t>pairs</w:t>
      </w:r>
      <w:r>
        <w:rPr>
          <w:lang w:eastAsia="zh-TW"/>
        </w:rPr>
        <w:t>”</w:t>
      </w:r>
      <w:r>
        <w:rPr>
          <w:rFonts w:hint="eastAsia"/>
          <w:lang w:eastAsia="zh-TW"/>
        </w:rPr>
        <w:t xml:space="preserve"> as random effects in the regression model.</w:t>
      </w:r>
    </w:p>
    <w:p w:rsidR="0077167E" w:rsidRDefault="0077167E">
      <w:pPr>
        <w:pStyle w:val="a9"/>
        <w:rPr>
          <w:lang w:eastAsia="zh-TW"/>
        </w:rPr>
      </w:pPr>
    </w:p>
  </w:comment>
  <w:comment w:id="255" w:author="." w:date="2020-02-14T21:33:00Z" w:initials=".">
    <w:p w:rsidR="00216A4A" w:rsidRDefault="00216A4A">
      <w:pPr>
        <w:pStyle w:val="a9"/>
        <w:rPr>
          <w:rFonts w:hint="eastAsia"/>
          <w:lang w:eastAsia="zh-TW"/>
        </w:rPr>
      </w:pPr>
      <w:r>
        <w:rPr>
          <w:rStyle w:val="a8"/>
        </w:rPr>
        <w:annotationRef/>
      </w:r>
    </w:p>
    <w:p w:rsidR="00216A4A" w:rsidRDefault="00216A4A">
      <w:pPr>
        <w:pStyle w:val="a9"/>
        <w:rPr>
          <w:rFonts w:hint="eastAsia"/>
          <w:lang w:eastAsia="zh-TW"/>
        </w:rPr>
      </w:pPr>
      <w:r>
        <w:rPr>
          <w:rFonts w:hint="eastAsia"/>
          <w:lang w:eastAsia="zh-TW"/>
        </w:rPr>
        <w:t xml:space="preserve">GC: I moved </w:t>
      </w:r>
      <w:proofErr w:type="spellStart"/>
      <w:r>
        <w:rPr>
          <w:rFonts w:hint="eastAsia"/>
          <w:lang w:eastAsia="zh-TW"/>
        </w:rPr>
        <w:t>trophic</w:t>
      </w:r>
      <w:proofErr w:type="spellEnd"/>
      <w:r>
        <w:rPr>
          <w:rFonts w:hint="eastAsia"/>
          <w:lang w:eastAsia="zh-TW"/>
        </w:rPr>
        <w:t xml:space="preserve"> position to the front because in the methods and in the first sentence of this paragraph, we mentioned niche position first and then niche breadth. </w:t>
      </w:r>
    </w:p>
  </w:comment>
  <w:comment w:id="336" w:author="." w:date="2020-02-14T21:33:00Z" w:initials=".">
    <w:p w:rsidR="0077167E" w:rsidRDefault="0077167E">
      <w:pPr>
        <w:pStyle w:val="a9"/>
        <w:rPr>
          <w:lang w:eastAsia="zh-TW"/>
        </w:rPr>
      </w:pPr>
      <w:r>
        <w:rPr>
          <w:rStyle w:val="a8"/>
        </w:rPr>
        <w:annotationRef/>
      </w:r>
    </w:p>
    <w:p w:rsidR="0077167E" w:rsidRDefault="0077167E">
      <w:pPr>
        <w:pStyle w:val="a9"/>
        <w:rPr>
          <w:lang w:eastAsia="zh-TW"/>
        </w:rPr>
      </w:pPr>
      <w:r>
        <w:rPr>
          <w:rFonts w:hint="eastAsia"/>
          <w:lang w:eastAsia="zh-TW"/>
        </w:rPr>
        <w:t xml:space="preserve">GC: As one of the reviewer pointed out, we were not investigating the </w:t>
      </w:r>
      <w:r>
        <w:rPr>
          <w:lang w:eastAsia="zh-TW"/>
        </w:rPr>
        <w:t>“</w:t>
      </w:r>
      <w:proofErr w:type="spellStart"/>
      <w:r>
        <w:rPr>
          <w:rFonts w:hint="eastAsia"/>
          <w:lang w:eastAsia="zh-TW"/>
        </w:rPr>
        <w:t>biocontrol</w:t>
      </w:r>
      <w:proofErr w:type="spellEnd"/>
      <w:r>
        <w:rPr>
          <w:rFonts w:hint="eastAsia"/>
          <w:lang w:eastAsia="zh-TW"/>
        </w:rPr>
        <w:t xml:space="preserve"> </w:t>
      </w:r>
      <w:r>
        <w:rPr>
          <w:lang w:eastAsia="zh-TW"/>
        </w:rPr>
        <w:t>efficacy”</w:t>
      </w:r>
      <w:r>
        <w:rPr>
          <w:rFonts w:hint="eastAsia"/>
          <w:lang w:eastAsia="zh-TW"/>
        </w:rPr>
        <w:t xml:space="preserve"> of predators, and so I think we should remove this sentence.</w:t>
      </w:r>
    </w:p>
  </w:comment>
  <w:comment w:id="361" w:author="." w:date="2020-02-14T21:33:00Z" w:initials=".">
    <w:p w:rsidR="0077167E" w:rsidRDefault="0077167E">
      <w:pPr>
        <w:pStyle w:val="a9"/>
        <w:rPr>
          <w:lang w:eastAsia="zh-TW"/>
        </w:rPr>
      </w:pPr>
      <w:r>
        <w:rPr>
          <w:rStyle w:val="a8"/>
        </w:rPr>
        <w:annotationRef/>
      </w:r>
    </w:p>
    <w:p w:rsidR="0077167E" w:rsidRDefault="0077167E">
      <w:pPr>
        <w:pStyle w:val="a9"/>
        <w:rPr>
          <w:lang w:eastAsia="zh-TW"/>
        </w:rPr>
      </w:pPr>
      <w:r>
        <w:rPr>
          <w:rFonts w:hint="eastAsia"/>
          <w:lang w:eastAsia="zh-TW"/>
        </w:rPr>
        <w:t xml:space="preserve">GC: I feel that this argument might be a bit over-interpreted. We did not really examine </w:t>
      </w:r>
      <w:r w:rsidRPr="008C6D54">
        <w:rPr>
          <w:lang w:eastAsia="zh-TW"/>
        </w:rPr>
        <w:t>the connection between predator populations in early season and suppression of pest populations in late season.</w:t>
      </w:r>
    </w:p>
  </w:comment>
  <w:comment w:id="392" w:author="." w:date="2020-02-14T21:33:00Z" w:initials=".">
    <w:p w:rsidR="0077167E" w:rsidRDefault="0077167E">
      <w:pPr>
        <w:pStyle w:val="a9"/>
        <w:rPr>
          <w:lang w:eastAsia="zh-TW"/>
        </w:rPr>
      </w:pPr>
      <w:r>
        <w:rPr>
          <w:rStyle w:val="a8"/>
        </w:rPr>
        <w:annotationRef/>
      </w:r>
    </w:p>
    <w:p w:rsidR="0077167E" w:rsidRDefault="0077167E">
      <w:pPr>
        <w:pStyle w:val="a9"/>
        <w:rPr>
          <w:lang w:eastAsia="zh-TW"/>
        </w:rPr>
      </w:pPr>
      <w:r>
        <w:rPr>
          <w:rFonts w:hint="eastAsia"/>
          <w:lang w:eastAsia="zh-TW"/>
        </w:rPr>
        <w:t>GC: I feel that this statement is not well-supported by our results, since in our study we did not directly examine the predator populations in response to alternative prey. So I</w:t>
      </w:r>
      <w:r>
        <w:rPr>
          <w:lang w:eastAsia="zh-TW"/>
        </w:rPr>
        <w:t>’</w:t>
      </w:r>
      <w:r>
        <w:rPr>
          <w:rFonts w:hint="eastAsia"/>
          <w:lang w:eastAsia="zh-TW"/>
        </w:rPr>
        <w:t xml:space="preserve">m not sure if we can really </w:t>
      </w:r>
      <w:r>
        <w:rPr>
          <w:lang w:eastAsia="zh-TW"/>
        </w:rPr>
        <w:t>“</w:t>
      </w:r>
      <w:r>
        <w:rPr>
          <w:rFonts w:hint="eastAsia"/>
          <w:lang w:eastAsia="zh-TW"/>
        </w:rPr>
        <w:t>imply</w:t>
      </w:r>
      <w:r>
        <w:rPr>
          <w:lang w:eastAsia="zh-TW"/>
        </w:rPr>
        <w:t>”</w:t>
      </w:r>
      <w:r>
        <w:rPr>
          <w:rFonts w:hint="eastAsia"/>
          <w:lang w:eastAsia="zh-TW"/>
        </w:rPr>
        <w:t xml:space="preserve"> this.</w:t>
      </w:r>
    </w:p>
  </w:comment>
  <w:comment w:id="401" w:author="." w:date="2020-02-14T21:33:00Z" w:initials=".">
    <w:p w:rsidR="0077167E" w:rsidRDefault="0077167E">
      <w:pPr>
        <w:pStyle w:val="a9"/>
        <w:rPr>
          <w:lang w:eastAsia="zh-TW"/>
        </w:rPr>
      </w:pPr>
      <w:r>
        <w:rPr>
          <w:rStyle w:val="a8"/>
        </w:rPr>
        <w:annotationRef/>
      </w:r>
    </w:p>
    <w:p w:rsidR="0077167E" w:rsidRDefault="0077167E">
      <w:pPr>
        <w:pStyle w:val="a9"/>
        <w:rPr>
          <w:lang w:eastAsia="zh-TW"/>
        </w:rPr>
      </w:pPr>
      <w:r>
        <w:rPr>
          <w:rFonts w:hint="eastAsia"/>
          <w:lang w:eastAsia="zh-TW"/>
        </w:rPr>
        <w:t xml:space="preserve">GC: I think we should make clear the distinction between per capita effect and reduction in pest populations. </w:t>
      </w:r>
      <w:r>
        <w:rPr>
          <w:lang w:eastAsia="zh-TW"/>
        </w:rPr>
        <w:t>“</w:t>
      </w:r>
      <w:proofErr w:type="spellStart"/>
      <w:r>
        <w:rPr>
          <w:rFonts w:hint="eastAsia"/>
          <w:lang w:eastAsia="zh-TW"/>
        </w:rPr>
        <w:t>Biocontrol</w:t>
      </w:r>
      <w:proofErr w:type="spellEnd"/>
      <w:r>
        <w:rPr>
          <w:rFonts w:hint="eastAsia"/>
          <w:lang w:eastAsia="zh-TW"/>
        </w:rPr>
        <w:t xml:space="preserve"> potential</w:t>
      </w:r>
      <w:r>
        <w:rPr>
          <w:lang w:eastAsia="zh-TW"/>
        </w:rPr>
        <w:t>”</w:t>
      </w:r>
      <w:r>
        <w:rPr>
          <w:rFonts w:hint="eastAsia"/>
          <w:lang w:eastAsia="zh-TW"/>
        </w:rPr>
        <w:t xml:space="preserve"> seems a bit vague to me.</w:t>
      </w:r>
    </w:p>
    <w:p w:rsidR="0077167E" w:rsidRDefault="0077167E">
      <w:pPr>
        <w:pStyle w:val="a9"/>
        <w:rPr>
          <w:lang w:eastAsia="zh-TW"/>
        </w:rPr>
      </w:pPr>
    </w:p>
  </w:comment>
  <w:comment w:id="425" w:author="." w:date="2020-02-14T21:33:00Z" w:initials=".">
    <w:p w:rsidR="0077167E" w:rsidRDefault="0077167E">
      <w:pPr>
        <w:pStyle w:val="a9"/>
        <w:rPr>
          <w:lang w:eastAsia="zh-TW"/>
        </w:rPr>
      </w:pPr>
      <w:r>
        <w:rPr>
          <w:rStyle w:val="a8"/>
        </w:rPr>
        <w:annotationRef/>
      </w:r>
    </w:p>
    <w:p w:rsidR="0077167E" w:rsidRDefault="0077167E">
      <w:pPr>
        <w:pStyle w:val="a9"/>
        <w:rPr>
          <w:lang w:eastAsia="zh-TW"/>
        </w:rPr>
      </w:pPr>
      <w:r>
        <w:rPr>
          <w:rFonts w:hint="eastAsia"/>
          <w:lang w:eastAsia="zh-TW"/>
        </w:rPr>
        <w:t xml:space="preserve">GC: I wonder if we can really use </w:t>
      </w:r>
      <w:r>
        <w:rPr>
          <w:lang w:eastAsia="zh-TW"/>
        </w:rPr>
        <w:t>“</w:t>
      </w:r>
      <w:r>
        <w:rPr>
          <w:rFonts w:hint="eastAsia"/>
          <w:lang w:eastAsia="zh-TW"/>
        </w:rPr>
        <w:t>pest suppression</w:t>
      </w:r>
      <w:r>
        <w:rPr>
          <w:lang w:eastAsia="zh-TW"/>
        </w:rPr>
        <w:t>”</w:t>
      </w:r>
      <w:r>
        <w:rPr>
          <w:rFonts w:hint="eastAsia"/>
          <w:lang w:eastAsia="zh-TW"/>
        </w:rPr>
        <w:t>. Most people will think of this as reduction in pest abundance rather than consumption on pest.</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DA776D" w:rsidRDefault="00DA776D" w:rsidP="00434DA6">
      <w:r>
        <w:separator/>
      </w:r>
    </w:p>
  </w:endnote>
  <w:endnote w:type="continuationSeparator" w:id="0">
    <w:p w:rsidR="00DA776D" w:rsidRDefault="00DA776D" w:rsidP="00434DA6">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Times">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華康楷書體W5">
    <w:altName w:val="Arial Unicode MS"/>
    <w:charset w:val="88"/>
    <w:family w:val="script"/>
    <w:pitch w:val="fixed"/>
    <w:sig w:usb0="80000001" w:usb1="28091800" w:usb2="00000016" w:usb3="00000000" w:csb0="00100000" w:csb1="00000000"/>
  </w:font>
  <w:font w:name="Kaiti TC Regular">
    <w:altName w:val="Arial Unicode MS"/>
    <w:charset w:val="51"/>
    <w:family w:val="auto"/>
    <w:pitch w:val="variable"/>
    <w:sig w:usb0="00000000" w:usb1="280F3C52" w:usb2="00000016" w:usb3="00000000" w:csb0="0014001F" w:csb1="00000000"/>
  </w:font>
  <w:font w:name="Arial Unicode MS">
    <w:panose1 w:val="020B0604020202020204"/>
    <w:charset w:val="88"/>
    <w:family w:val="swiss"/>
    <w:pitch w:val="variable"/>
    <w:sig w:usb0="F7FFAFFF" w:usb1="E9DFFFFF" w:usb2="0000003F" w:usb3="00000000" w:csb0="003F01FF" w:csb1="00000000"/>
  </w:font>
  <w:font w:name="Heiti TC Light">
    <w:altName w:val="Arial Unicode MS"/>
    <w:charset w:val="51"/>
    <w:family w:val="auto"/>
    <w:pitch w:val="variable"/>
    <w:sig w:usb0="00000000" w:usb1="0808004A" w:usb2="00000010" w:usb3="00000000" w:csb0="003E0000" w:csb1="00000000"/>
  </w:font>
  <w:font w:name="Calibri">
    <w:panose1 w:val="020F0502020204030204"/>
    <w:charset w:val="00"/>
    <w:family w:val="swiss"/>
    <w:pitch w:val="variable"/>
    <w:sig w:usb0="A00002EF" w:usb1="4000207B" w:usb2="00000000" w:usb3="00000000" w:csb0="0000009F" w:csb1="00000000"/>
  </w:font>
  <w:font w:name="細明體">
    <w:altName w:val="MingLiU"/>
    <w:panose1 w:val="02020509000000000000"/>
    <w:charset w:val="88"/>
    <w:family w:val="modern"/>
    <w:pitch w:val="fixed"/>
    <w:sig w:usb0="A00002FF" w:usb1="28CFFCFA" w:usb2="00000016" w:usb3="00000000" w:csb0="00100001" w:csb1="00000000"/>
  </w:font>
  <w:font w:name="Frutiger LT Pro 57 Condensed">
    <w:altName w:val="Arial"/>
    <w:panose1 w:val="00000000000000000000"/>
    <w:charset w:val="00"/>
    <w:family w:val="swiss"/>
    <w:notTrueType/>
    <w:pitch w:val="default"/>
    <w:sig w:usb0="00000003" w:usb1="00000000" w:usb2="00000000" w:usb3="00000000" w:csb0="00000001" w:csb1="00000000"/>
  </w:font>
  <w:font w:name="標楷體">
    <w:altName w:val="DFKai-SB"/>
    <w:panose1 w:val="03000509000000000000"/>
    <w:charset w:val="88"/>
    <w:family w:val="script"/>
    <w:pitch w:val="fixed"/>
    <w:sig w:usb0="00000003" w:usb1="080E0000" w:usb2="00000016" w:usb3="00000000" w:csb0="00100001" w:csb1="00000000"/>
  </w:font>
  <w:font w:name="微軟正黑體">
    <w:altName w:val="Microsoft JhengHei"/>
    <w:panose1 w:val="020B0604030504040204"/>
    <w:charset w:val="88"/>
    <w:family w:val="swiss"/>
    <w:pitch w:val="variable"/>
    <w:sig w:usb0="00000087" w:usb1="288F4000" w:usb2="00000016" w:usb3="00000000" w:csb0="00100009" w:csb1="00000000"/>
  </w:font>
  <w:font w:name="Cambria">
    <w:panose1 w:val="02040503050406030204"/>
    <w:charset w:val="00"/>
    <w:family w:val="roman"/>
    <w:pitch w:val="variable"/>
    <w:sig w:usb0="A00002EF" w:usb1="4000004B"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8440876"/>
      <w:docPartObj>
        <w:docPartGallery w:val="Page Numbers (Bottom of Page)"/>
        <w:docPartUnique/>
      </w:docPartObj>
    </w:sdtPr>
    <w:sdtContent>
      <w:p w:rsidR="0077167E" w:rsidRDefault="0077167E">
        <w:pPr>
          <w:pStyle w:val="af0"/>
          <w:jc w:val="center"/>
        </w:pPr>
        <w:fldSimple w:instr=" PAGE   \* MERGEFORMAT ">
          <w:r w:rsidR="009D35E9">
            <w:rPr>
              <w:noProof/>
            </w:rPr>
            <w:t>16</w:t>
          </w:r>
        </w:fldSimple>
      </w:p>
    </w:sdtContent>
  </w:sdt>
  <w:p w:rsidR="0077167E" w:rsidRDefault="0077167E">
    <w:pPr>
      <w:pStyle w:val="af0"/>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DA776D" w:rsidRDefault="00DA776D" w:rsidP="00434DA6">
      <w:r>
        <w:separator/>
      </w:r>
    </w:p>
  </w:footnote>
  <w:footnote w:type="continuationSeparator" w:id="0">
    <w:p w:rsidR="00DA776D" w:rsidRDefault="00DA776D" w:rsidP="00434DA6">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FE"/>
    <w:multiLevelType w:val="singleLevel"/>
    <w:tmpl w:val="FFFFFFFF"/>
    <w:lvl w:ilvl="0">
      <w:numFmt w:val="decimal"/>
      <w:lvlText w:val="*"/>
      <w:lvlJc w:val="left"/>
    </w:lvl>
  </w:abstractNum>
  <w:abstractNum w:abstractNumId="1">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nsid w:val="0AE76763"/>
    <w:multiLevelType w:val="multilevel"/>
    <w:tmpl w:val="F6FE1802"/>
    <w:lvl w:ilvl="0">
      <w:numFmt w:val="bullet"/>
      <w:lvlText w:val="·"/>
      <w:lvlJc w:val="left"/>
      <w:pPr>
        <w:tabs>
          <w:tab w:val="num" w:pos="142"/>
        </w:tabs>
        <w:ind w:left="142" w:hanging="142"/>
      </w:pPr>
      <w:rPr>
        <w:position w:val="0"/>
        <w:sz w:val="24"/>
        <w:szCs w:val="24"/>
        <w:rtl w:val="0"/>
      </w:rPr>
    </w:lvl>
    <w:lvl w:ilvl="1">
      <w:start w:val="1"/>
      <w:numFmt w:val="bullet"/>
      <w:lvlText w:val="■"/>
      <w:lvlJc w:val="left"/>
      <w:pPr>
        <w:tabs>
          <w:tab w:val="num" w:pos="880"/>
        </w:tabs>
        <w:ind w:left="880" w:hanging="400"/>
      </w:pPr>
      <w:rPr>
        <w:position w:val="0"/>
        <w:sz w:val="20"/>
        <w:szCs w:val="20"/>
        <w:rtl w:val="0"/>
      </w:rPr>
    </w:lvl>
    <w:lvl w:ilvl="2">
      <w:start w:val="1"/>
      <w:numFmt w:val="bullet"/>
      <w:lvlText w:val="◆"/>
      <w:lvlJc w:val="left"/>
      <w:pPr>
        <w:tabs>
          <w:tab w:val="num" w:pos="1360"/>
        </w:tabs>
        <w:ind w:left="1360" w:hanging="400"/>
      </w:pPr>
      <w:rPr>
        <w:position w:val="0"/>
        <w:sz w:val="20"/>
        <w:szCs w:val="20"/>
        <w:rtl w:val="0"/>
      </w:rPr>
    </w:lvl>
    <w:lvl w:ilvl="3">
      <w:start w:val="1"/>
      <w:numFmt w:val="bullet"/>
      <w:lvlText w:val="●"/>
      <w:lvlJc w:val="left"/>
      <w:pPr>
        <w:tabs>
          <w:tab w:val="num" w:pos="1840"/>
        </w:tabs>
        <w:ind w:left="1840" w:hanging="400"/>
      </w:pPr>
      <w:rPr>
        <w:position w:val="0"/>
        <w:sz w:val="20"/>
        <w:szCs w:val="20"/>
        <w:rtl w:val="0"/>
      </w:rPr>
    </w:lvl>
    <w:lvl w:ilvl="4">
      <w:start w:val="1"/>
      <w:numFmt w:val="bullet"/>
      <w:lvlText w:val="■"/>
      <w:lvlJc w:val="left"/>
      <w:pPr>
        <w:tabs>
          <w:tab w:val="num" w:pos="2320"/>
        </w:tabs>
        <w:ind w:left="2320" w:hanging="400"/>
      </w:pPr>
      <w:rPr>
        <w:position w:val="0"/>
        <w:sz w:val="20"/>
        <w:szCs w:val="20"/>
        <w:rtl w:val="0"/>
      </w:rPr>
    </w:lvl>
    <w:lvl w:ilvl="5">
      <w:start w:val="1"/>
      <w:numFmt w:val="bullet"/>
      <w:lvlText w:val="◆"/>
      <w:lvlJc w:val="left"/>
      <w:pPr>
        <w:tabs>
          <w:tab w:val="num" w:pos="2800"/>
        </w:tabs>
        <w:ind w:left="2800" w:hanging="400"/>
      </w:pPr>
      <w:rPr>
        <w:position w:val="0"/>
        <w:sz w:val="20"/>
        <w:szCs w:val="20"/>
        <w:rtl w:val="0"/>
      </w:rPr>
    </w:lvl>
    <w:lvl w:ilvl="6">
      <w:start w:val="1"/>
      <w:numFmt w:val="bullet"/>
      <w:lvlText w:val="●"/>
      <w:lvlJc w:val="left"/>
      <w:pPr>
        <w:tabs>
          <w:tab w:val="num" w:pos="3280"/>
        </w:tabs>
        <w:ind w:left="3280" w:hanging="400"/>
      </w:pPr>
      <w:rPr>
        <w:position w:val="0"/>
        <w:sz w:val="20"/>
        <w:szCs w:val="20"/>
        <w:rtl w:val="0"/>
      </w:rPr>
    </w:lvl>
    <w:lvl w:ilvl="7">
      <w:start w:val="1"/>
      <w:numFmt w:val="bullet"/>
      <w:lvlText w:val="■"/>
      <w:lvlJc w:val="left"/>
      <w:pPr>
        <w:tabs>
          <w:tab w:val="num" w:pos="3760"/>
        </w:tabs>
        <w:ind w:left="3760" w:hanging="400"/>
      </w:pPr>
      <w:rPr>
        <w:position w:val="0"/>
        <w:sz w:val="20"/>
        <w:szCs w:val="20"/>
        <w:rtl w:val="0"/>
      </w:rPr>
    </w:lvl>
    <w:lvl w:ilvl="8">
      <w:start w:val="1"/>
      <w:numFmt w:val="bullet"/>
      <w:lvlText w:val="◆"/>
      <w:lvlJc w:val="left"/>
      <w:pPr>
        <w:tabs>
          <w:tab w:val="num" w:pos="4240"/>
        </w:tabs>
        <w:ind w:left="4240" w:hanging="400"/>
      </w:pPr>
      <w:rPr>
        <w:position w:val="0"/>
        <w:sz w:val="20"/>
        <w:szCs w:val="20"/>
        <w:rtl w:val="0"/>
      </w:rPr>
    </w:lvl>
  </w:abstractNum>
  <w:abstractNum w:abstractNumId="3">
    <w:nsid w:val="0D603E41"/>
    <w:multiLevelType w:val="hybridMultilevel"/>
    <w:tmpl w:val="3C2A86AE"/>
    <w:lvl w:ilvl="0" w:tplc="4F6C5BC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nsid w:val="0FFF504C"/>
    <w:multiLevelType w:val="multilevel"/>
    <w:tmpl w:val="85F818CE"/>
    <w:lvl w:ilvl="0">
      <w:numFmt w:val="bullet"/>
      <w:lvlText w:val="·"/>
      <w:lvlJc w:val="left"/>
      <w:pPr>
        <w:tabs>
          <w:tab w:val="num" w:pos="170"/>
        </w:tabs>
        <w:ind w:left="170" w:hanging="170"/>
      </w:pPr>
      <w:rPr>
        <w:position w:val="0"/>
        <w:sz w:val="20"/>
        <w:szCs w:val="20"/>
      </w:rPr>
    </w:lvl>
    <w:lvl w:ilvl="1">
      <w:start w:val="1"/>
      <w:numFmt w:val="bullet"/>
      <w:lvlText w:val="■"/>
      <w:lvlJc w:val="left"/>
      <w:pPr>
        <w:tabs>
          <w:tab w:val="num" w:pos="880"/>
        </w:tabs>
        <w:ind w:left="880" w:hanging="400"/>
      </w:pPr>
      <w:rPr>
        <w:position w:val="0"/>
        <w:sz w:val="20"/>
        <w:szCs w:val="20"/>
      </w:rPr>
    </w:lvl>
    <w:lvl w:ilvl="2">
      <w:start w:val="1"/>
      <w:numFmt w:val="bullet"/>
      <w:lvlText w:val="◆"/>
      <w:lvlJc w:val="left"/>
      <w:pPr>
        <w:tabs>
          <w:tab w:val="num" w:pos="1360"/>
        </w:tabs>
        <w:ind w:left="1360" w:hanging="400"/>
      </w:pPr>
      <w:rPr>
        <w:position w:val="0"/>
        <w:sz w:val="20"/>
        <w:szCs w:val="20"/>
      </w:rPr>
    </w:lvl>
    <w:lvl w:ilvl="3">
      <w:start w:val="1"/>
      <w:numFmt w:val="bullet"/>
      <w:lvlText w:val="●"/>
      <w:lvlJc w:val="left"/>
      <w:pPr>
        <w:tabs>
          <w:tab w:val="num" w:pos="1840"/>
        </w:tabs>
        <w:ind w:left="1840" w:hanging="400"/>
      </w:pPr>
      <w:rPr>
        <w:position w:val="0"/>
        <w:sz w:val="20"/>
        <w:szCs w:val="20"/>
      </w:rPr>
    </w:lvl>
    <w:lvl w:ilvl="4">
      <w:start w:val="1"/>
      <w:numFmt w:val="bullet"/>
      <w:lvlText w:val="■"/>
      <w:lvlJc w:val="left"/>
      <w:pPr>
        <w:tabs>
          <w:tab w:val="num" w:pos="2320"/>
        </w:tabs>
        <w:ind w:left="2320" w:hanging="400"/>
      </w:pPr>
      <w:rPr>
        <w:position w:val="0"/>
        <w:sz w:val="20"/>
        <w:szCs w:val="20"/>
      </w:rPr>
    </w:lvl>
    <w:lvl w:ilvl="5">
      <w:start w:val="1"/>
      <w:numFmt w:val="bullet"/>
      <w:lvlText w:val="◆"/>
      <w:lvlJc w:val="left"/>
      <w:pPr>
        <w:tabs>
          <w:tab w:val="num" w:pos="2800"/>
        </w:tabs>
        <w:ind w:left="2800" w:hanging="400"/>
      </w:pPr>
      <w:rPr>
        <w:position w:val="0"/>
        <w:sz w:val="20"/>
        <w:szCs w:val="20"/>
      </w:rPr>
    </w:lvl>
    <w:lvl w:ilvl="6">
      <w:start w:val="1"/>
      <w:numFmt w:val="bullet"/>
      <w:lvlText w:val="●"/>
      <w:lvlJc w:val="left"/>
      <w:pPr>
        <w:tabs>
          <w:tab w:val="num" w:pos="3280"/>
        </w:tabs>
        <w:ind w:left="3280" w:hanging="400"/>
      </w:pPr>
      <w:rPr>
        <w:position w:val="0"/>
        <w:sz w:val="20"/>
        <w:szCs w:val="20"/>
      </w:rPr>
    </w:lvl>
    <w:lvl w:ilvl="7">
      <w:start w:val="1"/>
      <w:numFmt w:val="bullet"/>
      <w:lvlText w:val="■"/>
      <w:lvlJc w:val="left"/>
      <w:pPr>
        <w:tabs>
          <w:tab w:val="num" w:pos="3760"/>
        </w:tabs>
        <w:ind w:left="3760" w:hanging="400"/>
      </w:pPr>
      <w:rPr>
        <w:position w:val="0"/>
        <w:sz w:val="20"/>
        <w:szCs w:val="20"/>
      </w:rPr>
    </w:lvl>
    <w:lvl w:ilvl="8">
      <w:start w:val="1"/>
      <w:numFmt w:val="bullet"/>
      <w:lvlText w:val="◆"/>
      <w:lvlJc w:val="left"/>
      <w:pPr>
        <w:tabs>
          <w:tab w:val="num" w:pos="4240"/>
        </w:tabs>
        <w:ind w:left="4240" w:hanging="400"/>
      </w:pPr>
      <w:rPr>
        <w:position w:val="0"/>
        <w:sz w:val="20"/>
        <w:szCs w:val="20"/>
      </w:rPr>
    </w:lvl>
  </w:abstractNum>
  <w:abstractNum w:abstractNumId="5">
    <w:nsid w:val="12086274"/>
    <w:multiLevelType w:val="hybridMultilevel"/>
    <w:tmpl w:val="1AD0047E"/>
    <w:lvl w:ilvl="0" w:tplc="BCDAAD0C">
      <w:start w:val="1"/>
      <w:numFmt w:val="decimal"/>
      <w:lvlText w:val="%1)"/>
      <w:lvlJc w:val="left"/>
      <w:pPr>
        <w:ind w:left="360" w:hanging="360"/>
      </w:pPr>
      <w:rPr>
        <w:rFonts w:hint="default"/>
        <w:color w:val="auto"/>
      </w:rPr>
    </w:lvl>
    <w:lvl w:ilvl="1" w:tplc="04090019" w:tentative="1">
      <w:start w:val="1"/>
      <w:numFmt w:val="ideographTraditional"/>
      <w:lvlText w:val="%2、"/>
      <w:lvlJc w:val="left"/>
      <w:pPr>
        <w:ind w:left="960" w:hanging="480"/>
      </w:pPr>
      <w:rPr>
        <w:rFonts w:ascii="新細明體" w:eastAsia="新細明體" w:hAnsi="新細明體" w:hint="eastAsia"/>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rPr>
        <w:rFonts w:ascii="新細明體" w:eastAsia="新細明體" w:hAnsi="新細明體" w:hint="eastAsia"/>
      </w:r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rPr>
        <w:rFonts w:ascii="新細明體" w:eastAsia="新細明體" w:hAnsi="新細明體" w:hint="eastAsia"/>
      </w:rPr>
    </w:lvl>
    <w:lvl w:ilvl="8" w:tplc="0409001B" w:tentative="1">
      <w:start w:val="1"/>
      <w:numFmt w:val="lowerRoman"/>
      <w:lvlText w:val="%9."/>
      <w:lvlJc w:val="right"/>
      <w:pPr>
        <w:ind w:left="4320" w:hanging="480"/>
      </w:pPr>
    </w:lvl>
  </w:abstractNum>
  <w:abstractNum w:abstractNumId="6">
    <w:nsid w:val="16932B77"/>
    <w:multiLevelType w:val="multilevel"/>
    <w:tmpl w:val="0409001D"/>
    <w:lvl w:ilvl="0">
      <w:start w:val="1"/>
      <w:numFmt w:val="decimal"/>
      <w:lvlText w:val="%1"/>
      <w:lvlJc w:val="left"/>
      <w:pPr>
        <w:ind w:left="905" w:hanging="425"/>
      </w:pPr>
    </w:lvl>
    <w:lvl w:ilvl="1">
      <w:start w:val="1"/>
      <w:numFmt w:val="decimal"/>
      <w:lvlText w:val="%1.%2"/>
      <w:lvlJc w:val="left"/>
      <w:pPr>
        <w:ind w:left="1472" w:hanging="567"/>
      </w:pPr>
    </w:lvl>
    <w:lvl w:ilvl="2">
      <w:start w:val="1"/>
      <w:numFmt w:val="decimal"/>
      <w:lvlText w:val="%1.%2.%3"/>
      <w:lvlJc w:val="left"/>
      <w:pPr>
        <w:ind w:left="1898" w:hanging="567"/>
      </w:pPr>
    </w:lvl>
    <w:lvl w:ilvl="3">
      <w:start w:val="1"/>
      <w:numFmt w:val="decimal"/>
      <w:lvlText w:val="%1.%2.%3.%4"/>
      <w:lvlJc w:val="left"/>
      <w:pPr>
        <w:ind w:left="2464" w:hanging="708"/>
      </w:pPr>
    </w:lvl>
    <w:lvl w:ilvl="4">
      <w:start w:val="1"/>
      <w:numFmt w:val="decimal"/>
      <w:lvlText w:val="%1.%2.%3.%4.%5"/>
      <w:lvlJc w:val="left"/>
      <w:pPr>
        <w:ind w:left="3031" w:hanging="850"/>
      </w:pPr>
    </w:lvl>
    <w:lvl w:ilvl="5">
      <w:start w:val="1"/>
      <w:numFmt w:val="decimal"/>
      <w:lvlText w:val="%1.%2.%3.%4.%5.%6"/>
      <w:lvlJc w:val="left"/>
      <w:pPr>
        <w:ind w:left="3740" w:hanging="1134"/>
      </w:pPr>
    </w:lvl>
    <w:lvl w:ilvl="6">
      <w:start w:val="1"/>
      <w:numFmt w:val="decimal"/>
      <w:lvlText w:val="%1.%2.%3.%4.%5.%6.%7"/>
      <w:lvlJc w:val="left"/>
      <w:pPr>
        <w:ind w:left="4307" w:hanging="1276"/>
      </w:pPr>
    </w:lvl>
    <w:lvl w:ilvl="7">
      <w:start w:val="1"/>
      <w:numFmt w:val="decimal"/>
      <w:lvlText w:val="%1.%2.%3.%4.%5.%6.%7.%8"/>
      <w:lvlJc w:val="left"/>
      <w:pPr>
        <w:ind w:left="4874" w:hanging="1418"/>
      </w:pPr>
    </w:lvl>
    <w:lvl w:ilvl="8">
      <w:start w:val="1"/>
      <w:numFmt w:val="decimal"/>
      <w:lvlText w:val="%1.%2.%3.%4.%5.%6.%7.%8.%9"/>
      <w:lvlJc w:val="left"/>
      <w:pPr>
        <w:ind w:left="5582" w:hanging="1700"/>
      </w:pPr>
    </w:lvl>
  </w:abstractNum>
  <w:abstractNum w:abstractNumId="7">
    <w:nsid w:val="172D4DAA"/>
    <w:multiLevelType w:val="multilevel"/>
    <w:tmpl w:val="5A98F624"/>
    <w:styleLink w:val="List0"/>
    <w:lvl w:ilvl="0">
      <w:numFmt w:val="bullet"/>
      <w:lvlText w:val="·"/>
      <w:lvlJc w:val="left"/>
      <w:pPr>
        <w:tabs>
          <w:tab w:val="num" w:pos="142"/>
        </w:tabs>
        <w:ind w:left="142" w:hanging="142"/>
      </w:pPr>
      <w:rPr>
        <w:position w:val="0"/>
        <w:sz w:val="24"/>
        <w:szCs w:val="24"/>
        <w:rtl w:val="0"/>
      </w:rPr>
    </w:lvl>
    <w:lvl w:ilvl="1">
      <w:start w:val="1"/>
      <w:numFmt w:val="bullet"/>
      <w:lvlText w:val="■"/>
      <w:lvlJc w:val="left"/>
      <w:pPr>
        <w:tabs>
          <w:tab w:val="num" w:pos="880"/>
        </w:tabs>
        <w:ind w:left="880" w:hanging="400"/>
      </w:pPr>
      <w:rPr>
        <w:position w:val="0"/>
        <w:sz w:val="20"/>
        <w:szCs w:val="20"/>
        <w:rtl w:val="0"/>
      </w:rPr>
    </w:lvl>
    <w:lvl w:ilvl="2">
      <w:start w:val="1"/>
      <w:numFmt w:val="bullet"/>
      <w:lvlText w:val="◆"/>
      <w:lvlJc w:val="left"/>
      <w:pPr>
        <w:tabs>
          <w:tab w:val="num" w:pos="1360"/>
        </w:tabs>
        <w:ind w:left="1360" w:hanging="400"/>
      </w:pPr>
      <w:rPr>
        <w:position w:val="0"/>
        <w:sz w:val="20"/>
        <w:szCs w:val="20"/>
        <w:rtl w:val="0"/>
      </w:rPr>
    </w:lvl>
    <w:lvl w:ilvl="3">
      <w:start w:val="1"/>
      <w:numFmt w:val="bullet"/>
      <w:lvlText w:val="●"/>
      <w:lvlJc w:val="left"/>
      <w:pPr>
        <w:tabs>
          <w:tab w:val="num" w:pos="1840"/>
        </w:tabs>
        <w:ind w:left="1840" w:hanging="400"/>
      </w:pPr>
      <w:rPr>
        <w:position w:val="0"/>
        <w:sz w:val="20"/>
        <w:szCs w:val="20"/>
        <w:rtl w:val="0"/>
      </w:rPr>
    </w:lvl>
    <w:lvl w:ilvl="4">
      <w:start w:val="1"/>
      <w:numFmt w:val="bullet"/>
      <w:lvlText w:val="■"/>
      <w:lvlJc w:val="left"/>
      <w:pPr>
        <w:tabs>
          <w:tab w:val="num" w:pos="2320"/>
        </w:tabs>
        <w:ind w:left="2320" w:hanging="400"/>
      </w:pPr>
      <w:rPr>
        <w:position w:val="0"/>
        <w:sz w:val="20"/>
        <w:szCs w:val="20"/>
        <w:rtl w:val="0"/>
      </w:rPr>
    </w:lvl>
    <w:lvl w:ilvl="5">
      <w:start w:val="1"/>
      <w:numFmt w:val="bullet"/>
      <w:lvlText w:val="◆"/>
      <w:lvlJc w:val="left"/>
      <w:pPr>
        <w:tabs>
          <w:tab w:val="num" w:pos="2800"/>
        </w:tabs>
        <w:ind w:left="2800" w:hanging="400"/>
      </w:pPr>
      <w:rPr>
        <w:position w:val="0"/>
        <w:sz w:val="20"/>
        <w:szCs w:val="20"/>
        <w:rtl w:val="0"/>
      </w:rPr>
    </w:lvl>
    <w:lvl w:ilvl="6">
      <w:start w:val="1"/>
      <w:numFmt w:val="bullet"/>
      <w:lvlText w:val="●"/>
      <w:lvlJc w:val="left"/>
      <w:pPr>
        <w:tabs>
          <w:tab w:val="num" w:pos="3280"/>
        </w:tabs>
        <w:ind w:left="3280" w:hanging="400"/>
      </w:pPr>
      <w:rPr>
        <w:position w:val="0"/>
        <w:sz w:val="20"/>
        <w:szCs w:val="20"/>
        <w:rtl w:val="0"/>
      </w:rPr>
    </w:lvl>
    <w:lvl w:ilvl="7">
      <w:start w:val="1"/>
      <w:numFmt w:val="bullet"/>
      <w:lvlText w:val="■"/>
      <w:lvlJc w:val="left"/>
      <w:pPr>
        <w:tabs>
          <w:tab w:val="num" w:pos="3760"/>
        </w:tabs>
        <w:ind w:left="3760" w:hanging="400"/>
      </w:pPr>
      <w:rPr>
        <w:position w:val="0"/>
        <w:sz w:val="20"/>
        <w:szCs w:val="20"/>
        <w:rtl w:val="0"/>
      </w:rPr>
    </w:lvl>
    <w:lvl w:ilvl="8">
      <w:start w:val="1"/>
      <w:numFmt w:val="bullet"/>
      <w:lvlText w:val="◆"/>
      <w:lvlJc w:val="left"/>
      <w:pPr>
        <w:tabs>
          <w:tab w:val="num" w:pos="4240"/>
        </w:tabs>
        <w:ind w:left="4240" w:hanging="400"/>
      </w:pPr>
      <w:rPr>
        <w:position w:val="0"/>
        <w:sz w:val="20"/>
        <w:szCs w:val="20"/>
        <w:rtl w:val="0"/>
      </w:rPr>
    </w:lvl>
  </w:abstractNum>
  <w:abstractNum w:abstractNumId="8">
    <w:nsid w:val="17F41F05"/>
    <w:multiLevelType w:val="hybridMultilevel"/>
    <w:tmpl w:val="6B8442C4"/>
    <w:lvl w:ilvl="0" w:tplc="A4FCEAC6">
      <w:start w:val="1"/>
      <w:numFmt w:val="decimal"/>
      <w:lvlText w:val="7%1."/>
      <w:lvlJc w:val="left"/>
      <w:pPr>
        <w:ind w:left="480" w:hanging="480"/>
      </w:pPr>
      <w:rPr>
        <w:rFonts w:hint="eastAsia"/>
      </w:rPr>
    </w:lvl>
    <w:lvl w:ilvl="1" w:tplc="04090019" w:tentative="1">
      <w:start w:val="1"/>
      <w:numFmt w:val="ideographTraditional"/>
      <w:lvlText w:val="%2、"/>
      <w:lvlJc w:val="left"/>
      <w:pPr>
        <w:ind w:left="960" w:hanging="480"/>
      </w:pPr>
      <w:rPr>
        <w:rFonts w:ascii="新細明體" w:eastAsia="新細明體" w:hAnsi="新細明體" w:hint="eastAsia"/>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rPr>
        <w:rFonts w:ascii="新細明體" w:eastAsia="新細明體" w:hAnsi="新細明體" w:hint="eastAsia"/>
      </w:r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rPr>
        <w:rFonts w:ascii="新細明體" w:eastAsia="新細明體" w:hAnsi="新細明體" w:hint="eastAsia"/>
      </w:rPr>
    </w:lvl>
    <w:lvl w:ilvl="8" w:tplc="0409001B" w:tentative="1">
      <w:start w:val="1"/>
      <w:numFmt w:val="lowerRoman"/>
      <w:lvlText w:val="%9."/>
      <w:lvlJc w:val="right"/>
      <w:pPr>
        <w:ind w:left="4320" w:hanging="480"/>
      </w:pPr>
    </w:lvl>
  </w:abstractNum>
  <w:abstractNum w:abstractNumId="9">
    <w:nsid w:val="1DFE5DF0"/>
    <w:multiLevelType w:val="hybridMultilevel"/>
    <w:tmpl w:val="94889C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F6C25AE"/>
    <w:multiLevelType w:val="singleLevel"/>
    <w:tmpl w:val="4DFADECA"/>
    <w:lvl w:ilvl="0">
      <w:start w:val="1"/>
      <w:numFmt w:val="decimal"/>
      <w:lvlText w:val="1.%1 "/>
      <w:legacy w:legacy="1" w:legacySpace="0" w:legacyIndent="425"/>
      <w:lvlJc w:val="left"/>
      <w:pPr>
        <w:ind w:left="920" w:hanging="425"/>
      </w:pPr>
      <w:rPr>
        <w:rFonts w:ascii="Times New Roman" w:hAnsi="Times New Roman" w:hint="default"/>
        <w:b/>
        <w:i w:val="0"/>
        <w:sz w:val="28"/>
        <w:szCs w:val="28"/>
        <w:u w:val="none"/>
      </w:rPr>
    </w:lvl>
  </w:abstractNum>
  <w:abstractNum w:abstractNumId="11">
    <w:nsid w:val="22C50F5B"/>
    <w:multiLevelType w:val="multilevel"/>
    <w:tmpl w:val="7B9437F0"/>
    <w:lvl w:ilvl="0">
      <w:numFmt w:val="bullet"/>
      <w:lvlText w:val="·"/>
      <w:lvlJc w:val="left"/>
      <w:pPr>
        <w:tabs>
          <w:tab w:val="num" w:pos="142"/>
        </w:tabs>
        <w:ind w:left="142" w:hanging="142"/>
      </w:pPr>
      <w:rPr>
        <w:position w:val="0"/>
        <w:sz w:val="24"/>
        <w:szCs w:val="24"/>
      </w:rPr>
    </w:lvl>
    <w:lvl w:ilvl="1">
      <w:start w:val="1"/>
      <w:numFmt w:val="bullet"/>
      <w:lvlText w:val="■"/>
      <w:lvlJc w:val="left"/>
      <w:pPr>
        <w:tabs>
          <w:tab w:val="num" w:pos="880"/>
        </w:tabs>
        <w:ind w:left="880" w:hanging="400"/>
      </w:pPr>
      <w:rPr>
        <w:position w:val="0"/>
        <w:sz w:val="20"/>
        <w:szCs w:val="20"/>
      </w:rPr>
    </w:lvl>
    <w:lvl w:ilvl="2">
      <w:start w:val="1"/>
      <w:numFmt w:val="bullet"/>
      <w:lvlText w:val="◆"/>
      <w:lvlJc w:val="left"/>
      <w:pPr>
        <w:tabs>
          <w:tab w:val="num" w:pos="1360"/>
        </w:tabs>
        <w:ind w:left="1360" w:hanging="400"/>
      </w:pPr>
      <w:rPr>
        <w:position w:val="0"/>
        <w:sz w:val="20"/>
        <w:szCs w:val="20"/>
      </w:rPr>
    </w:lvl>
    <w:lvl w:ilvl="3">
      <w:start w:val="1"/>
      <w:numFmt w:val="bullet"/>
      <w:lvlText w:val="●"/>
      <w:lvlJc w:val="left"/>
      <w:pPr>
        <w:tabs>
          <w:tab w:val="num" w:pos="1840"/>
        </w:tabs>
        <w:ind w:left="1840" w:hanging="400"/>
      </w:pPr>
      <w:rPr>
        <w:position w:val="0"/>
        <w:sz w:val="20"/>
        <w:szCs w:val="20"/>
      </w:rPr>
    </w:lvl>
    <w:lvl w:ilvl="4">
      <w:start w:val="1"/>
      <w:numFmt w:val="bullet"/>
      <w:lvlText w:val="■"/>
      <w:lvlJc w:val="left"/>
      <w:pPr>
        <w:tabs>
          <w:tab w:val="num" w:pos="2320"/>
        </w:tabs>
        <w:ind w:left="2320" w:hanging="400"/>
      </w:pPr>
      <w:rPr>
        <w:position w:val="0"/>
        <w:sz w:val="20"/>
        <w:szCs w:val="20"/>
      </w:rPr>
    </w:lvl>
    <w:lvl w:ilvl="5">
      <w:start w:val="1"/>
      <w:numFmt w:val="bullet"/>
      <w:lvlText w:val="◆"/>
      <w:lvlJc w:val="left"/>
      <w:pPr>
        <w:tabs>
          <w:tab w:val="num" w:pos="2800"/>
        </w:tabs>
        <w:ind w:left="2800" w:hanging="400"/>
      </w:pPr>
      <w:rPr>
        <w:position w:val="0"/>
        <w:sz w:val="20"/>
        <w:szCs w:val="20"/>
      </w:rPr>
    </w:lvl>
    <w:lvl w:ilvl="6">
      <w:start w:val="1"/>
      <w:numFmt w:val="bullet"/>
      <w:lvlText w:val="●"/>
      <w:lvlJc w:val="left"/>
      <w:pPr>
        <w:tabs>
          <w:tab w:val="num" w:pos="3280"/>
        </w:tabs>
        <w:ind w:left="3280" w:hanging="400"/>
      </w:pPr>
      <w:rPr>
        <w:position w:val="0"/>
        <w:sz w:val="20"/>
        <w:szCs w:val="20"/>
      </w:rPr>
    </w:lvl>
    <w:lvl w:ilvl="7">
      <w:start w:val="1"/>
      <w:numFmt w:val="bullet"/>
      <w:lvlText w:val="■"/>
      <w:lvlJc w:val="left"/>
      <w:pPr>
        <w:tabs>
          <w:tab w:val="num" w:pos="3760"/>
        </w:tabs>
        <w:ind w:left="3760" w:hanging="400"/>
      </w:pPr>
      <w:rPr>
        <w:position w:val="0"/>
        <w:sz w:val="20"/>
        <w:szCs w:val="20"/>
      </w:rPr>
    </w:lvl>
    <w:lvl w:ilvl="8">
      <w:start w:val="1"/>
      <w:numFmt w:val="bullet"/>
      <w:lvlText w:val="◆"/>
      <w:lvlJc w:val="left"/>
      <w:pPr>
        <w:tabs>
          <w:tab w:val="num" w:pos="4240"/>
        </w:tabs>
        <w:ind w:left="4240" w:hanging="400"/>
      </w:pPr>
      <w:rPr>
        <w:position w:val="0"/>
        <w:sz w:val="20"/>
        <w:szCs w:val="20"/>
      </w:rPr>
    </w:lvl>
  </w:abstractNum>
  <w:abstractNum w:abstractNumId="12">
    <w:nsid w:val="23CA2FF2"/>
    <w:multiLevelType w:val="singleLevel"/>
    <w:tmpl w:val="1DA813D6"/>
    <w:lvl w:ilvl="0">
      <w:start w:val="2"/>
      <w:numFmt w:val="decimal"/>
      <w:lvlText w:val="%1."/>
      <w:legacy w:legacy="1" w:legacySpace="0" w:legacyIndent="210"/>
      <w:lvlJc w:val="left"/>
      <w:pPr>
        <w:ind w:left="705" w:hanging="210"/>
      </w:pPr>
      <w:rPr>
        <w:rFonts w:ascii="Times New Roman" w:hAnsi="Times New Roman" w:hint="default"/>
        <w:b w:val="0"/>
        <w:i w:val="0"/>
        <w:sz w:val="24"/>
        <w:szCs w:val="24"/>
        <w:u w:val="none"/>
      </w:rPr>
    </w:lvl>
  </w:abstractNum>
  <w:abstractNum w:abstractNumId="13">
    <w:nsid w:val="2443584A"/>
    <w:multiLevelType w:val="hybridMultilevel"/>
    <w:tmpl w:val="E8F6C4AC"/>
    <w:lvl w:ilvl="0" w:tplc="764CADFA">
      <w:start w:val="1"/>
      <w:numFmt w:val="lowerLetter"/>
      <w:lvlText w:val="%1)"/>
      <w:lvlJc w:val="left"/>
      <w:pPr>
        <w:ind w:left="840" w:hanging="360"/>
      </w:pPr>
      <w:rPr>
        <w:rFonts w:cstheme="minorBidi" w:hint="default"/>
        <w:color w:val="000000" w:themeColor="text1"/>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4">
    <w:nsid w:val="28AE4FB7"/>
    <w:multiLevelType w:val="multilevel"/>
    <w:tmpl w:val="B21C6ACE"/>
    <w:lvl w:ilvl="0">
      <w:numFmt w:val="bullet"/>
      <w:lvlText w:val="·"/>
      <w:lvlJc w:val="left"/>
      <w:pPr>
        <w:tabs>
          <w:tab w:val="num" w:pos="170"/>
        </w:tabs>
        <w:ind w:left="170" w:hanging="170"/>
      </w:pPr>
      <w:rPr>
        <w:position w:val="0"/>
        <w:sz w:val="20"/>
        <w:szCs w:val="20"/>
      </w:rPr>
    </w:lvl>
    <w:lvl w:ilvl="1">
      <w:start w:val="1"/>
      <w:numFmt w:val="bullet"/>
      <w:lvlText w:val="■"/>
      <w:lvlJc w:val="left"/>
      <w:pPr>
        <w:tabs>
          <w:tab w:val="num" w:pos="880"/>
        </w:tabs>
        <w:ind w:left="880" w:hanging="400"/>
      </w:pPr>
      <w:rPr>
        <w:position w:val="0"/>
        <w:sz w:val="20"/>
        <w:szCs w:val="20"/>
      </w:rPr>
    </w:lvl>
    <w:lvl w:ilvl="2">
      <w:start w:val="1"/>
      <w:numFmt w:val="bullet"/>
      <w:lvlText w:val="◆"/>
      <w:lvlJc w:val="left"/>
      <w:pPr>
        <w:tabs>
          <w:tab w:val="num" w:pos="1360"/>
        </w:tabs>
        <w:ind w:left="1360" w:hanging="400"/>
      </w:pPr>
      <w:rPr>
        <w:position w:val="0"/>
        <w:sz w:val="20"/>
        <w:szCs w:val="20"/>
      </w:rPr>
    </w:lvl>
    <w:lvl w:ilvl="3">
      <w:start w:val="1"/>
      <w:numFmt w:val="bullet"/>
      <w:lvlText w:val="●"/>
      <w:lvlJc w:val="left"/>
      <w:pPr>
        <w:tabs>
          <w:tab w:val="num" w:pos="1840"/>
        </w:tabs>
        <w:ind w:left="1840" w:hanging="400"/>
      </w:pPr>
      <w:rPr>
        <w:position w:val="0"/>
        <w:sz w:val="20"/>
        <w:szCs w:val="20"/>
      </w:rPr>
    </w:lvl>
    <w:lvl w:ilvl="4">
      <w:start w:val="1"/>
      <w:numFmt w:val="bullet"/>
      <w:lvlText w:val="■"/>
      <w:lvlJc w:val="left"/>
      <w:pPr>
        <w:tabs>
          <w:tab w:val="num" w:pos="2320"/>
        </w:tabs>
        <w:ind w:left="2320" w:hanging="400"/>
      </w:pPr>
      <w:rPr>
        <w:position w:val="0"/>
        <w:sz w:val="20"/>
        <w:szCs w:val="20"/>
      </w:rPr>
    </w:lvl>
    <w:lvl w:ilvl="5">
      <w:start w:val="1"/>
      <w:numFmt w:val="bullet"/>
      <w:lvlText w:val="◆"/>
      <w:lvlJc w:val="left"/>
      <w:pPr>
        <w:tabs>
          <w:tab w:val="num" w:pos="2800"/>
        </w:tabs>
        <w:ind w:left="2800" w:hanging="400"/>
      </w:pPr>
      <w:rPr>
        <w:position w:val="0"/>
        <w:sz w:val="20"/>
        <w:szCs w:val="20"/>
      </w:rPr>
    </w:lvl>
    <w:lvl w:ilvl="6">
      <w:start w:val="1"/>
      <w:numFmt w:val="bullet"/>
      <w:lvlText w:val="●"/>
      <w:lvlJc w:val="left"/>
      <w:pPr>
        <w:tabs>
          <w:tab w:val="num" w:pos="3280"/>
        </w:tabs>
        <w:ind w:left="3280" w:hanging="400"/>
      </w:pPr>
      <w:rPr>
        <w:position w:val="0"/>
        <w:sz w:val="20"/>
        <w:szCs w:val="20"/>
      </w:rPr>
    </w:lvl>
    <w:lvl w:ilvl="7">
      <w:start w:val="1"/>
      <w:numFmt w:val="bullet"/>
      <w:lvlText w:val="■"/>
      <w:lvlJc w:val="left"/>
      <w:pPr>
        <w:tabs>
          <w:tab w:val="num" w:pos="3760"/>
        </w:tabs>
        <w:ind w:left="3760" w:hanging="400"/>
      </w:pPr>
      <w:rPr>
        <w:position w:val="0"/>
        <w:sz w:val="20"/>
        <w:szCs w:val="20"/>
      </w:rPr>
    </w:lvl>
    <w:lvl w:ilvl="8">
      <w:start w:val="1"/>
      <w:numFmt w:val="bullet"/>
      <w:lvlText w:val="◆"/>
      <w:lvlJc w:val="left"/>
      <w:pPr>
        <w:tabs>
          <w:tab w:val="num" w:pos="4240"/>
        </w:tabs>
        <w:ind w:left="4240" w:hanging="400"/>
      </w:pPr>
      <w:rPr>
        <w:position w:val="0"/>
        <w:sz w:val="20"/>
        <w:szCs w:val="20"/>
      </w:rPr>
    </w:lvl>
  </w:abstractNum>
  <w:abstractNum w:abstractNumId="15">
    <w:nsid w:val="334A623F"/>
    <w:multiLevelType w:val="hybridMultilevel"/>
    <w:tmpl w:val="8EA85C72"/>
    <w:lvl w:ilvl="0" w:tplc="CE423F22">
      <w:start w:val="1"/>
      <w:numFmt w:val="decimal"/>
      <w:lvlText w:val="%1 "/>
      <w:lvlJc w:val="left"/>
      <w:pPr>
        <w:ind w:left="360" w:hanging="360"/>
      </w:pPr>
      <w:rPr>
        <w:rFonts w:ascii="Times" w:hAnsi="Times" w:cs="Times" w:hint="default"/>
        <w:color w:val="auto"/>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
    <w:nsid w:val="37BD0C5E"/>
    <w:multiLevelType w:val="multilevel"/>
    <w:tmpl w:val="54BAE97C"/>
    <w:lvl w:ilvl="0">
      <w:numFmt w:val="bullet"/>
      <w:lvlText w:val="·"/>
      <w:lvlJc w:val="left"/>
      <w:pPr>
        <w:tabs>
          <w:tab w:val="num" w:pos="142"/>
        </w:tabs>
        <w:ind w:left="142" w:hanging="142"/>
      </w:pPr>
      <w:rPr>
        <w:position w:val="0"/>
        <w:sz w:val="24"/>
        <w:szCs w:val="24"/>
        <w:rtl w:val="0"/>
      </w:rPr>
    </w:lvl>
    <w:lvl w:ilvl="1">
      <w:start w:val="1"/>
      <w:numFmt w:val="bullet"/>
      <w:lvlText w:val="■"/>
      <w:lvlJc w:val="left"/>
      <w:pPr>
        <w:tabs>
          <w:tab w:val="num" w:pos="880"/>
        </w:tabs>
        <w:ind w:left="880" w:hanging="400"/>
      </w:pPr>
      <w:rPr>
        <w:position w:val="0"/>
        <w:sz w:val="20"/>
        <w:szCs w:val="20"/>
        <w:rtl w:val="0"/>
      </w:rPr>
    </w:lvl>
    <w:lvl w:ilvl="2">
      <w:start w:val="1"/>
      <w:numFmt w:val="bullet"/>
      <w:lvlText w:val="◆"/>
      <w:lvlJc w:val="left"/>
      <w:pPr>
        <w:tabs>
          <w:tab w:val="num" w:pos="1360"/>
        </w:tabs>
        <w:ind w:left="1360" w:hanging="400"/>
      </w:pPr>
      <w:rPr>
        <w:position w:val="0"/>
        <w:sz w:val="20"/>
        <w:szCs w:val="20"/>
        <w:rtl w:val="0"/>
      </w:rPr>
    </w:lvl>
    <w:lvl w:ilvl="3">
      <w:start w:val="1"/>
      <w:numFmt w:val="bullet"/>
      <w:lvlText w:val="●"/>
      <w:lvlJc w:val="left"/>
      <w:pPr>
        <w:tabs>
          <w:tab w:val="num" w:pos="1840"/>
        </w:tabs>
        <w:ind w:left="1840" w:hanging="400"/>
      </w:pPr>
      <w:rPr>
        <w:position w:val="0"/>
        <w:sz w:val="20"/>
        <w:szCs w:val="20"/>
        <w:rtl w:val="0"/>
      </w:rPr>
    </w:lvl>
    <w:lvl w:ilvl="4">
      <w:start w:val="1"/>
      <w:numFmt w:val="bullet"/>
      <w:lvlText w:val="■"/>
      <w:lvlJc w:val="left"/>
      <w:pPr>
        <w:tabs>
          <w:tab w:val="num" w:pos="2320"/>
        </w:tabs>
        <w:ind w:left="2320" w:hanging="400"/>
      </w:pPr>
      <w:rPr>
        <w:position w:val="0"/>
        <w:sz w:val="20"/>
        <w:szCs w:val="20"/>
        <w:rtl w:val="0"/>
      </w:rPr>
    </w:lvl>
    <w:lvl w:ilvl="5">
      <w:start w:val="1"/>
      <w:numFmt w:val="bullet"/>
      <w:lvlText w:val="◆"/>
      <w:lvlJc w:val="left"/>
      <w:pPr>
        <w:tabs>
          <w:tab w:val="num" w:pos="2800"/>
        </w:tabs>
        <w:ind w:left="2800" w:hanging="400"/>
      </w:pPr>
      <w:rPr>
        <w:position w:val="0"/>
        <w:sz w:val="20"/>
        <w:szCs w:val="20"/>
        <w:rtl w:val="0"/>
      </w:rPr>
    </w:lvl>
    <w:lvl w:ilvl="6">
      <w:start w:val="1"/>
      <w:numFmt w:val="bullet"/>
      <w:lvlText w:val="●"/>
      <w:lvlJc w:val="left"/>
      <w:pPr>
        <w:tabs>
          <w:tab w:val="num" w:pos="3280"/>
        </w:tabs>
        <w:ind w:left="3280" w:hanging="400"/>
      </w:pPr>
      <w:rPr>
        <w:position w:val="0"/>
        <w:sz w:val="20"/>
        <w:szCs w:val="20"/>
        <w:rtl w:val="0"/>
      </w:rPr>
    </w:lvl>
    <w:lvl w:ilvl="7">
      <w:start w:val="1"/>
      <w:numFmt w:val="bullet"/>
      <w:lvlText w:val="■"/>
      <w:lvlJc w:val="left"/>
      <w:pPr>
        <w:tabs>
          <w:tab w:val="num" w:pos="3760"/>
        </w:tabs>
        <w:ind w:left="3760" w:hanging="400"/>
      </w:pPr>
      <w:rPr>
        <w:position w:val="0"/>
        <w:sz w:val="20"/>
        <w:szCs w:val="20"/>
        <w:rtl w:val="0"/>
      </w:rPr>
    </w:lvl>
    <w:lvl w:ilvl="8">
      <w:start w:val="1"/>
      <w:numFmt w:val="bullet"/>
      <w:lvlText w:val="◆"/>
      <w:lvlJc w:val="left"/>
      <w:pPr>
        <w:tabs>
          <w:tab w:val="num" w:pos="4240"/>
        </w:tabs>
        <w:ind w:left="4240" w:hanging="400"/>
      </w:pPr>
      <w:rPr>
        <w:position w:val="0"/>
        <w:sz w:val="20"/>
        <w:szCs w:val="20"/>
        <w:rtl w:val="0"/>
      </w:rPr>
    </w:lvl>
  </w:abstractNum>
  <w:abstractNum w:abstractNumId="17">
    <w:nsid w:val="3966344B"/>
    <w:multiLevelType w:val="multilevel"/>
    <w:tmpl w:val="D1DA5892"/>
    <w:lvl w:ilvl="0">
      <w:numFmt w:val="bullet"/>
      <w:lvlText w:val="·"/>
      <w:lvlJc w:val="left"/>
      <w:pPr>
        <w:tabs>
          <w:tab w:val="num" w:pos="142"/>
        </w:tabs>
        <w:ind w:left="142" w:hanging="142"/>
      </w:pPr>
      <w:rPr>
        <w:position w:val="0"/>
        <w:sz w:val="24"/>
        <w:szCs w:val="24"/>
        <w:rtl w:val="0"/>
      </w:rPr>
    </w:lvl>
    <w:lvl w:ilvl="1">
      <w:start w:val="1"/>
      <w:numFmt w:val="bullet"/>
      <w:lvlText w:val="■"/>
      <w:lvlJc w:val="left"/>
      <w:pPr>
        <w:tabs>
          <w:tab w:val="num" w:pos="880"/>
        </w:tabs>
        <w:ind w:left="880" w:hanging="400"/>
      </w:pPr>
      <w:rPr>
        <w:position w:val="0"/>
        <w:sz w:val="20"/>
        <w:szCs w:val="20"/>
        <w:rtl w:val="0"/>
      </w:rPr>
    </w:lvl>
    <w:lvl w:ilvl="2">
      <w:start w:val="1"/>
      <w:numFmt w:val="bullet"/>
      <w:lvlText w:val="◆"/>
      <w:lvlJc w:val="left"/>
      <w:pPr>
        <w:tabs>
          <w:tab w:val="num" w:pos="1360"/>
        </w:tabs>
        <w:ind w:left="1360" w:hanging="400"/>
      </w:pPr>
      <w:rPr>
        <w:position w:val="0"/>
        <w:sz w:val="20"/>
        <w:szCs w:val="20"/>
        <w:rtl w:val="0"/>
      </w:rPr>
    </w:lvl>
    <w:lvl w:ilvl="3">
      <w:start w:val="1"/>
      <w:numFmt w:val="bullet"/>
      <w:lvlText w:val="●"/>
      <w:lvlJc w:val="left"/>
      <w:pPr>
        <w:tabs>
          <w:tab w:val="num" w:pos="1840"/>
        </w:tabs>
        <w:ind w:left="1840" w:hanging="400"/>
      </w:pPr>
      <w:rPr>
        <w:position w:val="0"/>
        <w:sz w:val="20"/>
        <w:szCs w:val="20"/>
        <w:rtl w:val="0"/>
      </w:rPr>
    </w:lvl>
    <w:lvl w:ilvl="4">
      <w:start w:val="1"/>
      <w:numFmt w:val="bullet"/>
      <w:lvlText w:val="■"/>
      <w:lvlJc w:val="left"/>
      <w:pPr>
        <w:tabs>
          <w:tab w:val="num" w:pos="2320"/>
        </w:tabs>
        <w:ind w:left="2320" w:hanging="400"/>
      </w:pPr>
      <w:rPr>
        <w:position w:val="0"/>
        <w:sz w:val="20"/>
        <w:szCs w:val="20"/>
        <w:rtl w:val="0"/>
      </w:rPr>
    </w:lvl>
    <w:lvl w:ilvl="5">
      <w:start w:val="1"/>
      <w:numFmt w:val="bullet"/>
      <w:lvlText w:val="◆"/>
      <w:lvlJc w:val="left"/>
      <w:pPr>
        <w:tabs>
          <w:tab w:val="num" w:pos="2800"/>
        </w:tabs>
        <w:ind w:left="2800" w:hanging="400"/>
      </w:pPr>
      <w:rPr>
        <w:position w:val="0"/>
        <w:sz w:val="20"/>
        <w:szCs w:val="20"/>
        <w:rtl w:val="0"/>
      </w:rPr>
    </w:lvl>
    <w:lvl w:ilvl="6">
      <w:start w:val="1"/>
      <w:numFmt w:val="bullet"/>
      <w:lvlText w:val="●"/>
      <w:lvlJc w:val="left"/>
      <w:pPr>
        <w:tabs>
          <w:tab w:val="num" w:pos="3280"/>
        </w:tabs>
        <w:ind w:left="3280" w:hanging="400"/>
      </w:pPr>
      <w:rPr>
        <w:position w:val="0"/>
        <w:sz w:val="20"/>
        <w:szCs w:val="20"/>
        <w:rtl w:val="0"/>
      </w:rPr>
    </w:lvl>
    <w:lvl w:ilvl="7">
      <w:start w:val="1"/>
      <w:numFmt w:val="bullet"/>
      <w:lvlText w:val="■"/>
      <w:lvlJc w:val="left"/>
      <w:pPr>
        <w:tabs>
          <w:tab w:val="num" w:pos="3760"/>
        </w:tabs>
        <w:ind w:left="3760" w:hanging="400"/>
      </w:pPr>
      <w:rPr>
        <w:position w:val="0"/>
        <w:sz w:val="20"/>
        <w:szCs w:val="20"/>
        <w:rtl w:val="0"/>
      </w:rPr>
    </w:lvl>
    <w:lvl w:ilvl="8">
      <w:start w:val="1"/>
      <w:numFmt w:val="bullet"/>
      <w:lvlText w:val="◆"/>
      <w:lvlJc w:val="left"/>
      <w:pPr>
        <w:tabs>
          <w:tab w:val="num" w:pos="4240"/>
        </w:tabs>
        <w:ind w:left="4240" w:hanging="400"/>
      </w:pPr>
      <w:rPr>
        <w:position w:val="0"/>
        <w:sz w:val="20"/>
        <w:szCs w:val="20"/>
        <w:rtl w:val="0"/>
      </w:rPr>
    </w:lvl>
  </w:abstractNum>
  <w:abstractNum w:abstractNumId="18">
    <w:nsid w:val="39C33F94"/>
    <w:multiLevelType w:val="hybridMultilevel"/>
    <w:tmpl w:val="6854DE66"/>
    <w:lvl w:ilvl="0" w:tplc="8BAA95D8">
      <w:start w:val="1"/>
      <w:numFmt w:val="decimal"/>
      <w:lvlText w:val="%1."/>
      <w:lvlJc w:val="left"/>
      <w:pPr>
        <w:ind w:left="360" w:hanging="360"/>
      </w:pPr>
      <w:rPr>
        <w:rFonts w:hint="default"/>
      </w:rPr>
    </w:lvl>
    <w:lvl w:ilvl="1" w:tplc="04090001">
      <w:start w:val="1"/>
      <w:numFmt w:val="bullet"/>
      <w:lvlText w:val=""/>
      <w:lvlJc w:val="left"/>
      <w:pPr>
        <w:ind w:left="960" w:hanging="480"/>
      </w:pPr>
      <w:rPr>
        <w:rFonts w:ascii="Wingdings" w:hAnsi="Wingdings"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nsid w:val="3A104488"/>
    <w:multiLevelType w:val="hybridMultilevel"/>
    <w:tmpl w:val="BAD4C620"/>
    <w:lvl w:ilvl="0" w:tplc="0409001B">
      <w:start w:val="1"/>
      <w:numFmt w:val="lowerRoman"/>
      <w:lvlText w:val="%1."/>
      <w:lvlJc w:val="right"/>
      <w:pPr>
        <w:ind w:left="960" w:hanging="480"/>
      </w:pPr>
    </w:lvl>
    <w:lvl w:ilvl="1" w:tplc="04090019" w:tentative="1">
      <w:start w:val="1"/>
      <w:numFmt w:val="ideographTraditional"/>
      <w:lvlText w:val="%2、"/>
      <w:lvlJc w:val="left"/>
      <w:pPr>
        <w:ind w:left="960" w:hanging="480"/>
      </w:pPr>
      <w:rPr>
        <w:rFonts w:ascii="新細明體" w:eastAsia="新細明體" w:hAnsi="新細明體" w:hint="eastAsia"/>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rPr>
        <w:rFonts w:ascii="新細明體" w:eastAsia="新細明體" w:hAnsi="新細明體" w:hint="eastAsia"/>
      </w:r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rPr>
        <w:rFonts w:ascii="新細明體" w:eastAsia="新細明體" w:hAnsi="新細明體" w:hint="eastAsia"/>
      </w:rPr>
    </w:lvl>
    <w:lvl w:ilvl="8" w:tplc="0409001B" w:tentative="1">
      <w:start w:val="1"/>
      <w:numFmt w:val="lowerRoman"/>
      <w:lvlText w:val="%9."/>
      <w:lvlJc w:val="right"/>
      <w:pPr>
        <w:ind w:left="4320" w:hanging="480"/>
      </w:pPr>
    </w:lvl>
  </w:abstractNum>
  <w:abstractNum w:abstractNumId="20">
    <w:nsid w:val="43721C02"/>
    <w:multiLevelType w:val="hybridMultilevel"/>
    <w:tmpl w:val="8BDA9602"/>
    <w:lvl w:ilvl="0" w:tplc="2F28890E">
      <w:start w:val="1"/>
      <w:numFmt w:val="decimal"/>
      <w:lvlText w:val="2.%1 "/>
      <w:lvlJc w:val="left"/>
      <w:pPr>
        <w:ind w:left="960" w:hanging="480"/>
      </w:pPr>
      <w:rPr>
        <w:rFonts w:ascii="Times New Roman" w:hAnsi="Times New Roman" w:hint="default"/>
        <w:b/>
        <w:i w:val="0"/>
        <w:sz w:val="28"/>
        <w:szCs w:val="28"/>
        <w:u w:val="none"/>
      </w:rPr>
    </w:lvl>
    <w:lvl w:ilvl="1" w:tplc="04090019" w:tentative="1">
      <w:start w:val="1"/>
      <w:numFmt w:val="ideographTraditional"/>
      <w:lvlText w:val="%2、"/>
      <w:lvlJc w:val="left"/>
      <w:pPr>
        <w:ind w:left="1440" w:hanging="480"/>
      </w:pPr>
      <w:rPr>
        <w:rFonts w:ascii="新細明體" w:eastAsia="新細明體" w:hAnsi="新細明體" w:hint="eastAsia"/>
      </w:r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rPr>
        <w:rFonts w:ascii="新細明體" w:eastAsia="新細明體" w:hAnsi="新細明體" w:hint="eastAsia"/>
      </w:r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rPr>
        <w:rFonts w:ascii="新細明體" w:eastAsia="新細明體" w:hAnsi="新細明體" w:hint="eastAsia"/>
      </w:rPr>
    </w:lvl>
    <w:lvl w:ilvl="8" w:tplc="0409001B" w:tentative="1">
      <w:start w:val="1"/>
      <w:numFmt w:val="lowerRoman"/>
      <w:lvlText w:val="%9."/>
      <w:lvlJc w:val="right"/>
      <w:pPr>
        <w:ind w:left="4800" w:hanging="480"/>
      </w:pPr>
    </w:lvl>
  </w:abstractNum>
  <w:abstractNum w:abstractNumId="21">
    <w:nsid w:val="473C14C0"/>
    <w:multiLevelType w:val="multilevel"/>
    <w:tmpl w:val="68CE40B4"/>
    <w:lvl w:ilvl="0">
      <w:numFmt w:val="bullet"/>
      <w:lvlText w:val="·"/>
      <w:lvlJc w:val="left"/>
      <w:pPr>
        <w:tabs>
          <w:tab w:val="num" w:pos="142"/>
        </w:tabs>
        <w:ind w:left="142" w:hanging="142"/>
      </w:pPr>
      <w:rPr>
        <w:position w:val="0"/>
        <w:sz w:val="24"/>
        <w:szCs w:val="24"/>
        <w:rtl w:val="0"/>
      </w:rPr>
    </w:lvl>
    <w:lvl w:ilvl="1">
      <w:start w:val="1"/>
      <w:numFmt w:val="bullet"/>
      <w:lvlText w:val="■"/>
      <w:lvlJc w:val="left"/>
      <w:pPr>
        <w:tabs>
          <w:tab w:val="num" w:pos="880"/>
        </w:tabs>
        <w:ind w:left="880" w:hanging="400"/>
      </w:pPr>
      <w:rPr>
        <w:position w:val="0"/>
        <w:sz w:val="20"/>
        <w:szCs w:val="20"/>
        <w:rtl w:val="0"/>
      </w:rPr>
    </w:lvl>
    <w:lvl w:ilvl="2">
      <w:start w:val="1"/>
      <w:numFmt w:val="bullet"/>
      <w:lvlText w:val="◆"/>
      <w:lvlJc w:val="left"/>
      <w:pPr>
        <w:tabs>
          <w:tab w:val="num" w:pos="1360"/>
        </w:tabs>
        <w:ind w:left="1360" w:hanging="400"/>
      </w:pPr>
      <w:rPr>
        <w:position w:val="0"/>
        <w:sz w:val="20"/>
        <w:szCs w:val="20"/>
        <w:rtl w:val="0"/>
      </w:rPr>
    </w:lvl>
    <w:lvl w:ilvl="3">
      <w:start w:val="1"/>
      <w:numFmt w:val="bullet"/>
      <w:lvlText w:val="●"/>
      <w:lvlJc w:val="left"/>
      <w:pPr>
        <w:tabs>
          <w:tab w:val="num" w:pos="1840"/>
        </w:tabs>
        <w:ind w:left="1840" w:hanging="400"/>
      </w:pPr>
      <w:rPr>
        <w:position w:val="0"/>
        <w:sz w:val="20"/>
        <w:szCs w:val="20"/>
        <w:rtl w:val="0"/>
      </w:rPr>
    </w:lvl>
    <w:lvl w:ilvl="4">
      <w:start w:val="1"/>
      <w:numFmt w:val="bullet"/>
      <w:lvlText w:val="■"/>
      <w:lvlJc w:val="left"/>
      <w:pPr>
        <w:tabs>
          <w:tab w:val="num" w:pos="2320"/>
        </w:tabs>
        <w:ind w:left="2320" w:hanging="400"/>
      </w:pPr>
      <w:rPr>
        <w:position w:val="0"/>
        <w:sz w:val="20"/>
        <w:szCs w:val="20"/>
        <w:rtl w:val="0"/>
      </w:rPr>
    </w:lvl>
    <w:lvl w:ilvl="5">
      <w:start w:val="1"/>
      <w:numFmt w:val="bullet"/>
      <w:lvlText w:val="◆"/>
      <w:lvlJc w:val="left"/>
      <w:pPr>
        <w:tabs>
          <w:tab w:val="num" w:pos="2800"/>
        </w:tabs>
        <w:ind w:left="2800" w:hanging="400"/>
      </w:pPr>
      <w:rPr>
        <w:position w:val="0"/>
        <w:sz w:val="20"/>
        <w:szCs w:val="20"/>
        <w:rtl w:val="0"/>
      </w:rPr>
    </w:lvl>
    <w:lvl w:ilvl="6">
      <w:start w:val="1"/>
      <w:numFmt w:val="bullet"/>
      <w:lvlText w:val="●"/>
      <w:lvlJc w:val="left"/>
      <w:pPr>
        <w:tabs>
          <w:tab w:val="num" w:pos="3280"/>
        </w:tabs>
        <w:ind w:left="3280" w:hanging="400"/>
      </w:pPr>
      <w:rPr>
        <w:position w:val="0"/>
        <w:sz w:val="20"/>
        <w:szCs w:val="20"/>
        <w:rtl w:val="0"/>
      </w:rPr>
    </w:lvl>
    <w:lvl w:ilvl="7">
      <w:start w:val="1"/>
      <w:numFmt w:val="bullet"/>
      <w:lvlText w:val="■"/>
      <w:lvlJc w:val="left"/>
      <w:pPr>
        <w:tabs>
          <w:tab w:val="num" w:pos="3760"/>
        </w:tabs>
        <w:ind w:left="3760" w:hanging="400"/>
      </w:pPr>
      <w:rPr>
        <w:position w:val="0"/>
        <w:sz w:val="20"/>
        <w:szCs w:val="20"/>
        <w:rtl w:val="0"/>
      </w:rPr>
    </w:lvl>
    <w:lvl w:ilvl="8">
      <w:start w:val="1"/>
      <w:numFmt w:val="bullet"/>
      <w:lvlText w:val="◆"/>
      <w:lvlJc w:val="left"/>
      <w:pPr>
        <w:tabs>
          <w:tab w:val="num" w:pos="4240"/>
        </w:tabs>
        <w:ind w:left="4240" w:hanging="400"/>
      </w:pPr>
      <w:rPr>
        <w:position w:val="0"/>
        <w:sz w:val="20"/>
        <w:szCs w:val="20"/>
        <w:rtl w:val="0"/>
      </w:rPr>
    </w:lvl>
  </w:abstractNum>
  <w:abstractNum w:abstractNumId="22">
    <w:nsid w:val="4B000FFF"/>
    <w:multiLevelType w:val="multilevel"/>
    <w:tmpl w:val="9A74DF42"/>
    <w:lvl w:ilvl="0">
      <w:numFmt w:val="bullet"/>
      <w:lvlText w:val="·"/>
      <w:lvlJc w:val="left"/>
      <w:pPr>
        <w:tabs>
          <w:tab w:val="num" w:pos="142"/>
        </w:tabs>
        <w:ind w:left="142" w:hanging="142"/>
      </w:pPr>
      <w:rPr>
        <w:position w:val="0"/>
        <w:sz w:val="24"/>
        <w:szCs w:val="24"/>
        <w:rtl w:val="0"/>
      </w:rPr>
    </w:lvl>
    <w:lvl w:ilvl="1">
      <w:start w:val="1"/>
      <w:numFmt w:val="bullet"/>
      <w:lvlText w:val="■"/>
      <w:lvlJc w:val="left"/>
      <w:pPr>
        <w:tabs>
          <w:tab w:val="num" w:pos="880"/>
        </w:tabs>
        <w:ind w:left="880" w:hanging="400"/>
      </w:pPr>
      <w:rPr>
        <w:position w:val="0"/>
        <w:sz w:val="20"/>
        <w:szCs w:val="20"/>
        <w:rtl w:val="0"/>
      </w:rPr>
    </w:lvl>
    <w:lvl w:ilvl="2">
      <w:start w:val="1"/>
      <w:numFmt w:val="bullet"/>
      <w:lvlText w:val="◆"/>
      <w:lvlJc w:val="left"/>
      <w:pPr>
        <w:tabs>
          <w:tab w:val="num" w:pos="1360"/>
        </w:tabs>
        <w:ind w:left="1360" w:hanging="400"/>
      </w:pPr>
      <w:rPr>
        <w:position w:val="0"/>
        <w:sz w:val="20"/>
        <w:szCs w:val="20"/>
        <w:rtl w:val="0"/>
      </w:rPr>
    </w:lvl>
    <w:lvl w:ilvl="3">
      <w:start w:val="1"/>
      <w:numFmt w:val="bullet"/>
      <w:lvlText w:val="●"/>
      <w:lvlJc w:val="left"/>
      <w:pPr>
        <w:tabs>
          <w:tab w:val="num" w:pos="1840"/>
        </w:tabs>
        <w:ind w:left="1840" w:hanging="400"/>
      </w:pPr>
      <w:rPr>
        <w:position w:val="0"/>
        <w:sz w:val="20"/>
        <w:szCs w:val="20"/>
        <w:rtl w:val="0"/>
      </w:rPr>
    </w:lvl>
    <w:lvl w:ilvl="4">
      <w:start w:val="1"/>
      <w:numFmt w:val="bullet"/>
      <w:lvlText w:val="■"/>
      <w:lvlJc w:val="left"/>
      <w:pPr>
        <w:tabs>
          <w:tab w:val="num" w:pos="2320"/>
        </w:tabs>
        <w:ind w:left="2320" w:hanging="400"/>
      </w:pPr>
      <w:rPr>
        <w:position w:val="0"/>
        <w:sz w:val="20"/>
        <w:szCs w:val="20"/>
        <w:rtl w:val="0"/>
      </w:rPr>
    </w:lvl>
    <w:lvl w:ilvl="5">
      <w:start w:val="1"/>
      <w:numFmt w:val="bullet"/>
      <w:lvlText w:val="◆"/>
      <w:lvlJc w:val="left"/>
      <w:pPr>
        <w:tabs>
          <w:tab w:val="num" w:pos="2800"/>
        </w:tabs>
        <w:ind w:left="2800" w:hanging="400"/>
      </w:pPr>
      <w:rPr>
        <w:position w:val="0"/>
        <w:sz w:val="20"/>
        <w:szCs w:val="20"/>
        <w:rtl w:val="0"/>
      </w:rPr>
    </w:lvl>
    <w:lvl w:ilvl="6">
      <w:start w:val="1"/>
      <w:numFmt w:val="bullet"/>
      <w:lvlText w:val="●"/>
      <w:lvlJc w:val="left"/>
      <w:pPr>
        <w:tabs>
          <w:tab w:val="num" w:pos="3280"/>
        </w:tabs>
        <w:ind w:left="3280" w:hanging="400"/>
      </w:pPr>
      <w:rPr>
        <w:position w:val="0"/>
        <w:sz w:val="20"/>
        <w:szCs w:val="20"/>
        <w:rtl w:val="0"/>
      </w:rPr>
    </w:lvl>
    <w:lvl w:ilvl="7">
      <w:start w:val="1"/>
      <w:numFmt w:val="bullet"/>
      <w:lvlText w:val="■"/>
      <w:lvlJc w:val="left"/>
      <w:pPr>
        <w:tabs>
          <w:tab w:val="num" w:pos="3760"/>
        </w:tabs>
        <w:ind w:left="3760" w:hanging="400"/>
      </w:pPr>
      <w:rPr>
        <w:position w:val="0"/>
        <w:sz w:val="20"/>
        <w:szCs w:val="20"/>
        <w:rtl w:val="0"/>
      </w:rPr>
    </w:lvl>
    <w:lvl w:ilvl="8">
      <w:start w:val="1"/>
      <w:numFmt w:val="bullet"/>
      <w:lvlText w:val="◆"/>
      <w:lvlJc w:val="left"/>
      <w:pPr>
        <w:tabs>
          <w:tab w:val="num" w:pos="4240"/>
        </w:tabs>
        <w:ind w:left="4240" w:hanging="400"/>
      </w:pPr>
      <w:rPr>
        <w:position w:val="0"/>
        <w:sz w:val="20"/>
        <w:szCs w:val="20"/>
        <w:rtl w:val="0"/>
      </w:rPr>
    </w:lvl>
  </w:abstractNum>
  <w:abstractNum w:abstractNumId="23">
    <w:nsid w:val="4B8E47DE"/>
    <w:multiLevelType w:val="hybridMultilevel"/>
    <w:tmpl w:val="B7B8BD0A"/>
    <w:lvl w:ilvl="0" w:tplc="FBBC26A4">
      <w:start w:val="1"/>
      <w:numFmt w:val="decimal"/>
      <w:lvlText w:val="%1 "/>
      <w:lvlJc w:val="left"/>
      <w:pPr>
        <w:ind w:left="360" w:hanging="360"/>
      </w:pPr>
      <w:rPr>
        <w:rFonts w:ascii="Times" w:hAnsi="Times" w:cs="Times" w:hint="default"/>
        <w:color w:val="auto"/>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4">
    <w:nsid w:val="4C0A679B"/>
    <w:multiLevelType w:val="multilevel"/>
    <w:tmpl w:val="D2221842"/>
    <w:lvl w:ilvl="0">
      <w:numFmt w:val="bullet"/>
      <w:lvlText w:val="·"/>
      <w:lvlJc w:val="left"/>
      <w:pPr>
        <w:tabs>
          <w:tab w:val="num" w:pos="170"/>
        </w:tabs>
        <w:ind w:left="170" w:hanging="170"/>
      </w:pPr>
      <w:rPr>
        <w:position w:val="0"/>
        <w:sz w:val="20"/>
        <w:szCs w:val="20"/>
      </w:rPr>
    </w:lvl>
    <w:lvl w:ilvl="1">
      <w:start w:val="1"/>
      <w:numFmt w:val="bullet"/>
      <w:lvlText w:val="■"/>
      <w:lvlJc w:val="left"/>
      <w:pPr>
        <w:tabs>
          <w:tab w:val="num" w:pos="880"/>
        </w:tabs>
        <w:ind w:left="880" w:hanging="400"/>
      </w:pPr>
      <w:rPr>
        <w:position w:val="0"/>
        <w:sz w:val="20"/>
        <w:szCs w:val="20"/>
      </w:rPr>
    </w:lvl>
    <w:lvl w:ilvl="2">
      <w:start w:val="1"/>
      <w:numFmt w:val="bullet"/>
      <w:lvlText w:val="◆"/>
      <w:lvlJc w:val="left"/>
      <w:pPr>
        <w:tabs>
          <w:tab w:val="num" w:pos="1360"/>
        </w:tabs>
        <w:ind w:left="1360" w:hanging="400"/>
      </w:pPr>
      <w:rPr>
        <w:position w:val="0"/>
        <w:sz w:val="20"/>
        <w:szCs w:val="20"/>
      </w:rPr>
    </w:lvl>
    <w:lvl w:ilvl="3">
      <w:start w:val="1"/>
      <w:numFmt w:val="bullet"/>
      <w:lvlText w:val="●"/>
      <w:lvlJc w:val="left"/>
      <w:pPr>
        <w:tabs>
          <w:tab w:val="num" w:pos="1840"/>
        </w:tabs>
        <w:ind w:left="1840" w:hanging="400"/>
      </w:pPr>
      <w:rPr>
        <w:position w:val="0"/>
        <w:sz w:val="20"/>
        <w:szCs w:val="20"/>
      </w:rPr>
    </w:lvl>
    <w:lvl w:ilvl="4">
      <w:start w:val="1"/>
      <w:numFmt w:val="bullet"/>
      <w:lvlText w:val="■"/>
      <w:lvlJc w:val="left"/>
      <w:pPr>
        <w:tabs>
          <w:tab w:val="num" w:pos="2320"/>
        </w:tabs>
        <w:ind w:left="2320" w:hanging="400"/>
      </w:pPr>
      <w:rPr>
        <w:position w:val="0"/>
        <w:sz w:val="20"/>
        <w:szCs w:val="20"/>
      </w:rPr>
    </w:lvl>
    <w:lvl w:ilvl="5">
      <w:start w:val="1"/>
      <w:numFmt w:val="bullet"/>
      <w:lvlText w:val="◆"/>
      <w:lvlJc w:val="left"/>
      <w:pPr>
        <w:tabs>
          <w:tab w:val="num" w:pos="2800"/>
        </w:tabs>
        <w:ind w:left="2800" w:hanging="400"/>
      </w:pPr>
      <w:rPr>
        <w:position w:val="0"/>
        <w:sz w:val="20"/>
        <w:szCs w:val="20"/>
      </w:rPr>
    </w:lvl>
    <w:lvl w:ilvl="6">
      <w:start w:val="1"/>
      <w:numFmt w:val="bullet"/>
      <w:lvlText w:val="●"/>
      <w:lvlJc w:val="left"/>
      <w:pPr>
        <w:tabs>
          <w:tab w:val="num" w:pos="3280"/>
        </w:tabs>
        <w:ind w:left="3280" w:hanging="400"/>
      </w:pPr>
      <w:rPr>
        <w:position w:val="0"/>
        <w:sz w:val="20"/>
        <w:szCs w:val="20"/>
      </w:rPr>
    </w:lvl>
    <w:lvl w:ilvl="7">
      <w:start w:val="1"/>
      <w:numFmt w:val="bullet"/>
      <w:lvlText w:val="■"/>
      <w:lvlJc w:val="left"/>
      <w:pPr>
        <w:tabs>
          <w:tab w:val="num" w:pos="3760"/>
        </w:tabs>
        <w:ind w:left="3760" w:hanging="400"/>
      </w:pPr>
      <w:rPr>
        <w:position w:val="0"/>
        <w:sz w:val="20"/>
        <w:szCs w:val="20"/>
      </w:rPr>
    </w:lvl>
    <w:lvl w:ilvl="8">
      <w:start w:val="1"/>
      <w:numFmt w:val="bullet"/>
      <w:lvlText w:val="◆"/>
      <w:lvlJc w:val="left"/>
      <w:pPr>
        <w:tabs>
          <w:tab w:val="num" w:pos="4240"/>
        </w:tabs>
        <w:ind w:left="4240" w:hanging="400"/>
      </w:pPr>
      <w:rPr>
        <w:position w:val="0"/>
        <w:sz w:val="20"/>
        <w:szCs w:val="20"/>
      </w:rPr>
    </w:lvl>
  </w:abstractNum>
  <w:abstractNum w:abstractNumId="25">
    <w:nsid w:val="4EC51F8B"/>
    <w:multiLevelType w:val="multilevel"/>
    <w:tmpl w:val="B0564FB6"/>
    <w:lvl w:ilvl="0">
      <w:numFmt w:val="bullet"/>
      <w:lvlText w:val="·"/>
      <w:lvlJc w:val="left"/>
      <w:pPr>
        <w:tabs>
          <w:tab w:val="num" w:pos="142"/>
        </w:tabs>
        <w:ind w:left="142" w:hanging="142"/>
      </w:pPr>
      <w:rPr>
        <w:position w:val="0"/>
        <w:sz w:val="24"/>
        <w:szCs w:val="24"/>
        <w:rtl w:val="0"/>
      </w:rPr>
    </w:lvl>
    <w:lvl w:ilvl="1">
      <w:start w:val="1"/>
      <w:numFmt w:val="bullet"/>
      <w:lvlText w:val="■"/>
      <w:lvlJc w:val="left"/>
      <w:pPr>
        <w:tabs>
          <w:tab w:val="num" w:pos="880"/>
        </w:tabs>
        <w:ind w:left="880" w:hanging="400"/>
      </w:pPr>
      <w:rPr>
        <w:position w:val="0"/>
        <w:sz w:val="20"/>
        <w:szCs w:val="20"/>
        <w:rtl w:val="0"/>
      </w:rPr>
    </w:lvl>
    <w:lvl w:ilvl="2">
      <w:start w:val="1"/>
      <w:numFmt w:val="bullet"/>
      <w:lvlText w:val="◆"/>
      <w:lvlJc w:val="left"/>
      <w:pPr>
        <w:tabs>
          <w:tab w:val="num" w:pos="1360"/>
        </w:tabs>
        <w:ind w:left="1360" w:hanging="400"/>
      </w:pPr>
      <w:rPr>
        <w:position w:val="0"/>
        <w:sz w:val="20"/>
        <w:szCs w:val="20"/>
        <w:rtl w:val="0"/>
      </w:rPr>
    </w:lvl>
    <w:lvl w:ilvl="3">
      <w:start w:val="1"/>
      <w:numFmt w:val="bullet"/>
      <w:lvlText w:val="●"/>
      <w:lvlJc w:val="left"/>
      <w:pPr>
        <w:tabs>
          <w:tab w:val="num" w:pos="1840"/>
        </w:tabs>
        <w:ind w:left="1840" w:hanging="400"/>
      </w:pPr>
      <w:rPr>
        <w:position w:val="0"/>
        <w:sz w:val="20"/>
        <w:szCs w:val="20"/>
        <w:rtl w:val="0"/>
      </w:rPr>
    </w:lvl>
    <w:lvl w:ilvl="4">
      <w:start w:val="1"/>
      <w:numFmt w:val="bullet"/>
      <w:lvlText w:val="■"/>
      <w:lvlJc w:val="left"/>
      <w:pPr>
        <w:tabs>
          <w:tab w:val="num" w:pos="2320"/>
        </w:tabs>
        <w:ind w:left="2320" w:hanging="400"/>
      </w:pPr>
      <w:rPr>
        <w:position w:val="0"/>
        <w:sz w:val="20"/>
        <w:szCs w:val="20"/>
        <w:rtl w:val="0"/>
      </w:rPr>
    </w:lvl>
    <w:lvl w:ilvl="5">
      <w:start w:val="1"/>
      <w:numFmt w:val="bullet"/>
      <w:lvlText w:val="◆"/>
      <w:lvlJc w:val="left"/>
      <w:pPr>
        <w:tabs>
          <w:tab w:val="num" w:pos="2800"/>
        </w:tabs>
        <w:ind w:left="2800" w:hanging="400"/>
      </w:pPr>
      <w:rPr>
        <w:position w:val="0"/>
        <w:sz w:val="20"/>
        <w:szCs w:val="20"/>
        <w:rtl w:val="0"/>
      </w:rPr>
    </w:lvl>
    <w:lvl w:ilvl="6">
      <w:start w:val="1"/>
      <w:numFmt w:val="bullet"/>
      <w:lvlText w:val="●"/>
      <w:lvlJc w:val="left"/>
      <w:pPr>
        <w:tabs>
          <w:tab w:val="num" w:pos="3280"/>
        </w:tabs>
        <w:ind w:left="3280" w:hanging="400"/>
      </w:pPr>
      <w:rPr>
        <w:position w:val="0"/>
        <w:sz w:val="20"/>
        <w:szCs w:val="20"/>
        <w:rtl w:val="0"/>
      </w:rPr>
    </w:lvl>
    <w:lvl w:ilvl="7">
      <w:start w:val="1"/>
      <w:numFmt w:val="bullet"/>
      <w:lvlText w:val="■"/>
      <w:lvlJc w:val="left"/>
      <w:pPr>
        <w:tabs>
          <w:tab w:val="num" w:pos="3760"/>
        </w:tabs>
        <w:ind w:left="3760" w:hanging="400"/>
      </w:pPr>
      <w:rPr>
        <w:position w:val="0"/>
        <w:sz w:val="20"/>
        <w:szCs w:val="20"/>
        <w:rtl w:val="0"/>
      </w:rPr>
    </w:lvl>
    <w:lvl w:ilvl="8">
      <w:start w:val="1"/>
      <w:numFmt w:val="bullet"/>
      <w:lvlText w:val="◆"/>
      <w:lvlJc w:val="left"/>
      <w:pPr>
        <w:tabs>
          <w:tab w:val="num" w:pos="4240"/>
        </w:tabs>
        <w:ind w:left="4240" w:hanging="400"/>
      </w:pPr>
      <w:rPr>
        <w:position w:val="0"/>
        <w:sz w:val="20"/>
        <w:szCs w:val="20"/>
        <w:rtl w:val="0"/>
      </w:rPr>
    </w:lvl>
  </w:abstractNum>
  <w:abstractNum w:abstractNumId="26">
    <w:nsid w:val="5A704AC7"/>
    <w:multiLevelType w:val="hybridMultilevel"/>
    <w:tmpl w:val="A402939E"/>
    <w:lvl w:ilvl="0" w:tplc="5C3A754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7">
    <w:nsid w:val="5C487F70"/>
    <w:multiLevelType w:val="hybridMultilevel"/>
    <w:tmpl w:val="6E5AF688"/>
    <w:lvl w:ilvl="0" w:tplc="0409000F">
      <w:start w:val="1"/>
      <w:numFmt w:val="decimal"/>
      <w:lvlText w:val="%1."/>
      <w:lvlJc w:val="left"/>
      <w:pPr>
        <w:ind w:left="480" w:hanging="480"/>
      </w:pPr>
    </w:lvl>
    <w:lvl w:ilvl="1" w:tplc="0409001B">
      <w:start w:val="1"/>
      <w:numFmt w:val="lowerRoman"/>
      <w:lvlText w:val="%2."/>
      <w:lvlJc w:val="right"/>
      <w:pPr>
        <w:ind w:left="960" w:hanging="480"/>
      </w:pPr>
      <w:rPr>
        <w:rFonts w:hint="eastAsia"/>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rPr>
        <w:rFonts w:ascii="新細明體" w:eastAsia="新細明體" w:hAnsi="新細明體" w:hint="eastAsia"/>
      </w:r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rPr>
        <w:rFonts w:ascii="新細明體" w:eastAsia="新細明體" w:hAnsi="新細明體" w:hint="eastAsia"/>
      </w:rPr>
    </w:lvl>
    <w:lvl w:ilvl="8" w:tplc="0409001B" w:tentative="1">
      <w:start w:val="1"/>
      <w:numFmt w:val="lowerRoman"/>
      <w:lvlText w:val="%9."/>
      <w:lvlJc w:val="right"/>
      <w:pPr>
        <w:ind w:left="4320" w:hanging="480"/>
      </w:pPr>
    </w:lvl>
  </w:abstractNum>
  <w:abstractNum w:abstractNumId="28">
    <w:nsid w:val="5DD861B9"/>
    <w:multiLevelType w:val="multilevel"/>
    <w:tmpl w:val="9B769520"/>
    <w:lvl w:ilvl="0">
      <w:numFmt w:val="bullet"/>
      <w:lvlText w:val="·"/>
      <w:lvlJc w:val="left"/>
      <w:pPr>
        <w:tabs>
          <w:tab w:val="num" w:pos="142"/>
        </w:tabs>
        <w:ind w:left="142" w:hanging="142"/>
      </w:pPr>
      <w:rPr>
        <w:position w:val="0"/>
        <w:sz w:val="24"/>
        <w:szCs w:val="24"/>
        <w:rtl w:val="0"/>
      </w:rPr>
    </w:lvl>
    <w:lvl w:ilvl="1">
      <w:start w:val="1"/>
      <w:numFmt w:val="bullet"/>
      <w:lvlText w:val="■"/>
      <w:lvlJc w:val="left"/>
      <w:pPr>
        <w:tabs>
          <w:tab w:val="num" w:pos="880"/>
        </w:tabs>
        <w:ind w:left="880" w:hanging="400"/>
      </w:pPr>
      <w:rPr>
        <w:position w:val="0"/>
        <w:sz w:val="20"/>
        <w:szCs w:val="20"/>
        <w:rtl w:val="0"/>
      </w:rPr>
    </w:lvl>
    <w:lvl w:ilvl="2">
      <w:start w:val="1"/>
      <w:numFmt w:val="bullet"/>
      <w:lvlText w:val="◆"/>
      <w:lvlJc w:val="left"/>
      <w:pPr>
        <w:tabs>
          <w:tab w:val="num" w:pos="1360"/>
        </w:tabs>
        <w:ind w:left="1360" w:hanging="400"/>
      </w:pPr>
      <w:rPr>
        <w:position w:val="0"/>
        <w:sz w:val="20"/>
        <w:szCs w:val="20"/>
        <w:rtl w:val="0"/>
      </w:rPr>
    </w:lvl>
    <w:lvl w:ilvl="3">
      <w:start w:val="1"/>
      <w:numFmt w:val="bullet"/>
      <w:lvlText w:val="●"/>
      <w:lvlJc w:val="left"/>
      <w:pPr>
        <w:tabs>
          <w:tab w:val="num" w:pos="1840"/>
        </w:tabs>
        <w:ind w:left="1840" w:hanging="400"/>
      </w:pPr>
      <w:rPr>
        <w:position w:val="0"/>
        <w:sz w:val="20"/>
        <w:szCs w:val="20"/>
        <w:rtl w:val="0"/>
      </w:rPr>
    </w:lvl>
    <w:lvl w:ilvl="4">
      <w:start w:val="1"/>
      <w:numFmt w:val="bullet"/>
      <w:lvlText w:val="■"/>
      <w:lvlJc w:val="left"/>
      <w:pPr>
        <w:tabs>
          <w:tab w:val="num" w:pos="2320"/>
        </w:tabs>
        <w:ind w:left="2320" w:hanging="400"/>
      </w:pPr>
      <w:rPr>
        <w:position w:val="0"/>
        <w:sz w:val="20"/>
        <w:szCs w:val="20"/>
        <w:rtl w:val="0"/>
      </w:rPr>
    </w:lvl>
    <w:lvl w:ilvl="5">
      <w:start w:val="1"/>
      <w:numFmt w:val="bullet"/>
      <w:lvlText w:val="◆"/>
      <w:lvlJc w:val="left"/>
      <w:pPr>
        <w:tabs>
          <w:tab w:val="num" w:pos="2800"/>
        </w:tabs>
        <w:ind w:left="2800" w:hanging="400"/>
      </w:pPr>
      <w:rPr>
        <w:position w:val="0"/>
        <w:sz w:val="20"/>
        <w:szCs w:val="20"/>
        <w:rtl w:val="0"/>
      </w:rPr>
    </w:lvl>
    <w:lvl w:ilvl="6">
      <w:start w:val="1"/>
      <w:numFmt w:val="bullet"/>
      <w:lvlText w:val="●"/>
      <w:lvlJc w:val="left"/>
      <w:pPr>
        <w:tabs>
          <w:tab w:val="num" w:pos="3280"/>
        </w:tabs>
        <w:ind w:left="3280" w:hanging="400"/>
      </w:pPr>
      <w:rPr>
        <w:position w:val="0"/>
        <w:sz w:val="20"/>
        <w:szCs w:val="20"/>
        <w:rtl w:val="0"/>
      </w:rPr>
    </w:lvl>
    <w:lvl w:ilvl="7">
      <w:start w:val="1"/>
      <w:numFmt w:val="bullet"/>
      <w:lvlText w:val="■"/>
      <w:lvlJc w:val="left"/>
      <w:pPr>
        <w:tabs>
          <w:tab w:val="num" w:pos="3760"/>
        </w:tabs>
        <w:ind w:left="3760" w:hanging="400"/>
      </w:pPr>
      <w:rPr>
        <w:position w:val="0"/>
        <w:sz w:val="20"/>
        <w:szCs w:val="20"/>
        <w:rtl w:val="0"/>
      </w:rPr>
    </w:lvl>
    <w:lvl w:ilvl="8">
      <w:start w:val="1"/>
      <w:numFmt w:val="bullet"/>
      <w:lvlText w:val="◆"/>
      <w:lvlJc w:val="left"/>
      <w:pPr>
        <w:tabs>
          <w:tab w:val="num" w:pos="4240"/>
        </w:tabs>
        <w:ind w:left="4240" w:hanging="400"/>
      </w:pPr>
      <w:rPr>
        <w:position w:val="0"/>
        <w:sz w:val="20"/>
        <w:szCs w:val="20"/>
        <w:rtl w:val="0"/>
      </w:rPr>
    </w:lvl>
  </w:abstractNum>
  <w:abstractNum w:abstractNumId="29">
    <w:nsid w:val="5E5E01F8"/>
    <w:multiLevelType w:val="multilevel"/>
    <w:tmpl w:val="707803EE"/>
    <w:lvl w:ilvl="0">
      <w:numFmt w:val="bullet"/>
      <w:lvlText w:val="·"/>
      <w:lvlJc w:val="left"/>
      <w:pPr>
        <w:tabs>
          <w:tab w:val="num" w:pos="142"/>
        </w:tabs>
        <w:ind w:left="142" w:hanging="142"/>
      </w:pPr>
      <w:rPr>
        <w:position w:val="0"/>
        <w:sz w:val="24"/>
        <w:szCs w:val="24"/>
        <w:rtl w:val="0"/>
      </w:rPr>
    </w:lvl>
    <w:lvl w:ilvl="1">
      <w:start w:val="1"/>
      <w:numFmt w:val="bullet"/>
      <w:lvlText w:val="■"/>
      <w:lvlJc w:val="left"/>
      <w:pPr>
        <w:tabs>
          <w:tab w:val="num" w:pos="880"/>
        </w:tabs>
        <w:ind w:left="880" w:hanging="400"/>
      </w:pPr>
      <w:rPr>
        <w:position w:val="0"/>
        <w:sz w:val="20"/>
        <w:szCs w:val="20"/>
        <w:rtl w:val="0"/>
      </w:rPr>
    </w:lvl>
    <w:lvl w:ilvl="2">
      <w:start w:val="1"/>
      <w:numFmt w:val="bullet"/>
      <w:lvlText w:val="◆"/>
      <w:lvlJc w:val="left"/>
      <w:pPr>
        <w:tabs>
          <w:tab w:val="num" w:pos="1360"/>
        </w:tabs>
        <w:ind w:left="1360" w:hanging="400"/>
      </w:pPr>
      <w:rPr>
        <w:position w:val="0"/>
        <w:sz w:val="20"/>
        <w:szCs w:val="20"/>
        <w:rtl w:val="0"/>
      </w:rPr>
    </w:lvl>
    <w:lvl w:ilvl="3">
      <w:start w:val="1"/>
      <w:numFmt w:val="bullet"/>
      <w:lvlText w:val="●"/>
      <w:lvlJc w:val="left"/>
      <w:pPr>
        <w:tabs>
          <w:tab w:val="num" w:pos="1840"/>
        </w:tabs>
        <w:ind w:left="1840" w:hanging="400"/>
      </w:pPr>
      <w:rPr>
        <w:position w:val="0"/>
        <w:sz w:val="20"/>
        <w:szCs w:val="20"/>
        <w:rtl w:val="0"/>
      </w:rPr>
    </w:lvl>
    <w:lvl w:ilvl="4">
      <w:start w:val="1"/>
      <w:numFmt w:val="bullet"/>
      <w:lvlText w:val="■"/>
      <w:lvlJc w:val="left"/>
      <w:pPr>
        <w:tabs>
          <w:tab w:val="num" w:pos="2320"/>
        </w:tabs>
        <w:ind w:left="2320" w:hanging="400"/>
      </w:pPr>
      <w:rPr>
        <w:position w:val="0"/>
        <w:sz w:val="20"/>
        <w:szCs w:val="20"/>
        <w:rtl w:val="0"/>
      </w:rPr>
    </w:lvl>
    <w:lvl w:ilvl="5">
      <w:start w:val="1"/>
      <w:numFmt w:val="bullet"/>
      <w:lvlText w:val="◆"/>
      <w:lvlJc w:val="left"/>
      <w:pPr>
        <w:tabs>
          <w:tab w:val="num" w:pos="2800"/>
        </w:tabs>
        <w:ind w:left="2800" w:hanging="400"/>
      </w:pPr>
      <w:rPr>
        <w:position w:val="0"/>
        <w:sz w:val="20"/>
        <w:szCs w:val="20"/>
        <w:rtl w:val="0"/>
      </w:rPr>
    </w:lvl>
    <w:lvl w:ilvl="6">
      <w:start w:val="1"/>
      <w:numFmt w:val="bullet"/>
      <w:lvlText w:val="●"/>
      <w:lvlJc w:val="left"/>
      <w:pPr>
        <w:tabs>
          <w:tab w:val="num" w:pos="3280"/>
        </w:tabs>
        <w:ind w:left="3280" w:hanging="400"/>
      </w:pPr>
      <w:rPr>
        <w:position w:val="0"/>
        <w:sz w:val="20"/>
        <w:szCs w:val="20"/>
        <w:rtl w:val="0"/>
      </w:rPr>
    </w:lvl>
    <w:lvl w:ilvl="7">
      <w:start w:val="1"/>
      <w:numFmt w:val="bullet"/>
      <w:lvlText w:val="■"/>
      <w:lvlJc w:val="left"/>
      <w:pPr>
        <w:tabs>
          <w:tab w:val="num" w:pos="3760"/>
        </w:tabs>
        <w:ind w:left="3760" w:hanging="400"/>
      </w:pPr>
      <w:rPr>
        <w:position w:val="0"/>
        <w:sz w:val="20"/>
        <w:szCs w:val="20"/>
        <w:rtl w:val="0"/>
      </w:rPr>
    </w:lvl>
    <w:lvl w:ilvl="8">
      <w:start w:val="1"/>
      <w:numFmt w:val="bullet"/>
      <w:lvlText w:val="◆"/>
      <w:lvlJc w:val="left"/>
      <w:pPr>
        <w:tabs>
          <w:tab w:val="num" w:pos="4240"/>
        </w:tabs>
        <w:ind w:left="4240" w:hanging="400"/>
      </w:pPr>
      <w:rPr>
        <w:position w:val="0"/>
        <w:sz w:val="20"/>
        <w:szCs w:val="20"/>
        <w:rtl w:val="0"/>
      </w:rPr>
    </w:lvl>
  </w:abstractNum>
  <w:abstractNum w:abstractNumId="30">
    <w:nsid w:val="605E2FEC"/>
    <w:multiLevelType w:val="hybridMultilevel"/>
    <w:tmpl w:val="3D96F0F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1">
    <w:nsid w:val="67527F4B"/>
    <w:multiLevelType w:val="hybridMultilevel"/>
    <w:tmpl w:val="5D2273B6"/>
    <w:lvl w:ilvl="0" w:tplc="9AF6484E">
      <w:start w:val="1"/>
      <w:numFmt w:val="lowerLetter"/>
      <w:lvlText w:val="%1)"/>
      <w:lvlJc w:val="left"/>
      <w:pPr>
        <w:ind w:left="840" w:hanging="360"/>
      </w:pPr>
      <w:rPr>
        <w:rFonts w:cstheme="minorBidi" w:hint="default"/>
        <w:color w:val="000000" w:themeColor="text1"/>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32">
    <w:nsid w:val="67F568B4"/>
    <w:multiLevelType w:val="hybridMultilevel"/>
    <w:tmpl w:val="EFECCD2E"/>
    <w:lvl w:ilvl="0" w:tplc="3C561EA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rPr>
        <w:rFonts w:ascii="新細明體" w:eastAsia="新細明體" w:hAnsi="新細明體" w:hint="eastAsia"/>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rPr>
        <w:rFonts w:ascii="新細明體" w:eastAsia="新細明體" w:hAnsi="新細明體" w:hint="eastAsia"/>
      </w:r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rPr>
        <w:rFonts w:ascii="新細明體" w:eastAsia="新細明體" w:hAnsi="新細明體" w:hint="eastAsia"/>
      </w:rPr>
    </w:lvl>
    <w:lvl w:ilvl="8" w:tplc="0409001B" w:tentative="1">
      <w:start w:val="1"/>
      <w:numFmt w:val="lowerRoman"/>
      <w:lvlText w:val="%9."/>
      <w:lvlJc w:val="right"/>
      <w:pPr>
        <w:ind w:left="4320" w:hanging="480"/>
      </w:pPr>
    </w:lvl>
  </w:abstractNum>
  <w:abstractNum w:abstractNumId="33">
    <w:nsid w:val="696A48E8"/>
    <w:multiLevelType w:val="multilevel"/>
    <w:tmpl w:val="758874C6"/>
    <w:lvl w:ilvl="0">
      <w:numFmt w:val="bullet"/>
      <w:lvlText w:val="·"/>
      <w:lvlJc w:val="left"/>
      <w:pPr>
        <w:tabs>
          <w:tab w:val="num" w:pos="142"/>
        </w:tabs>
        <w:ind w:left="142" w:hanging="142"/>
      </w:pPr>
      <w:rPr>
        <w:position w:val="0"/>
        <w:sz w:val="24"/>
        <w:szCs w:val="24"/>
        <w:rtl w:val="0"/>
      </w:rPr>
    </w:lvl>
    <w:lvl w:ilvl="1">
      <w:start w:val="1"/>
      <w:numFmt w:val="bullet"/>
      <w:lvlText w:val="■"/>
      <w:lvlJc w:val="left"/>
      <w:pPr>
        <w:tabs>
          <w:tab w:val="num" w:pos="880"/>
        </w:tabs>
        <w:ind w:left="880" w:hanging="400"/>
      </w:pPr>
      <w:rPr>
        <w:position w:val="0"/>
        <w:sz w:val="20"/>
        <w:szCs w:val="20"/>
        <w:rtl w:val="0"/>
      </w:rPr>
    </w:lvl>
    <w:lvl w:ilvl="2">
      <w:start w:val="1"/>
      <w:numFmt w:val="bullet"/>
      <w:lvlText w:val="◆"/>
      <w:lvlJc w:val="left"/>
      <w:pPr>
        <w:tabs>
          <w:tab w:val="num" w:pos="1360"/>
        </w:tabs>
        <w:ind w:left="1360" w:hanging="400"/>
      </w:pPr>
      <w:rPr>
        <w:position w:val="0"/>
        <w:sz w:val="20"/>
        <w:szCs w:val="20"/>
        <w:rtl w:val="0"/>
      </w:rPr>
    </w:lvl>
    <w:lvl w:ilvl="3">
      <w:start w:val="1"/>
      <w:numFmt w:val="bullet"/>
      <w:lvlText w:val="●"/>
      <w:lvlJc w:val="left"/>
      <w:pPr>
        <w:tabs>
          <w:tab w:val="num" w:pos="1840"/>
        </w:tabs>
        <w:ind w:left="1840" w:hanging="400"/>
      </w:pPr>
      <w:rPr>
        <w:position w:val="0"/>
        <w:sz w:val="20"/>
        <w:szCs w:val="20"/>
        <w:rtl w:val="0"/>
      </w:rPr>
    </w:lvl>
    <w:lvl w:ilvl="4">
      <w:start w:val="1"/>
      <w:numFmt w:val="bullet"/>
      <w:lvlText w:val="■"/>
      <w:lvlJc w:val="left"/>
      <w:pPr>
        <w:tabs>
          <w:tab w:val="num" w:pos="2320"/>
        </w:tabs>
        <w:ind w:left="2320" w:hanging="400"/>
      </w:pPr>
      <w:rPr>
        <w:position w:val="0"/>
        <w:sz w:val="20"/>
        <w:szCs w:val="20"/>
        <w:rtl w:val="0"/>
      </w:rPr>
    </w:lvl>
    <w:lvl w:ilvl="5">
      <w:start w:val="1"/>
      <w:numFmt w:val="bullet"/>
      <w:lvlText w:val="◆"/>
      <w:lvlJc w:val="left"/>
      <w:pPr>
        <w:tabs>
          <w:tab w:val="num" w:pos="2800"/>
        </w:tabs>
        <w:ind w:left="2800" w:hanging="400"/>
      </w:pPr>
      <w:rPr>
        <w:position w:val="0"/>
        <w:sz w:val="20"/>
        <w:szCs w:val="20"/>
        <w:rtl w:val="0"/>
      </w:rPr>
    </w:lvl>
    <w:lvl w:ilvl="6">
      <w:start w:val="1"/>
      <w:numFmt w:val="bullet"/>
      <w:lvlText w:val="●"/>
      <w:lvlJc w:val="left"/>
      <w:pPr>
        <w:tabs>
          <w:tab w:val="num" w:pos="3280"/>
        </w:tabs>
        <w:ind w:left="3280" w:hanging="400"/>
      </w:pPr>
      <w:rPr>
        <w:position w:val="0"/>
        <w:sz w:val="20"/>
        <w:szCs w:val="20"/>
        <w:rtl w:val="0"/>
      </w:rPr>
    </w:lvl>
    <w:lvl w:ilvl="7">
      <w:start w:val="1"/>
      <w:numFmt w:val="bullet"/>
      <w:lvlText w:val="■"/>
      <w:lvlJc w:val="left"/>
      <w:pPr>
        <w:tabs>
          <w:tab w:val="num" w:pos="3760"/>
        </w:tabs>
        <w:ind w:left="3760" w:hanging="400"/>
      </w:pPr>
      <w:rPr>
        <w:position w:val="0"/>
        <w:sz w:val="20"/>
        <w:szCs w:val="20"/>
        <w:rtl w:val="0"/>
      </w:rPr>
    </w:lvl>
    <w:lvl w:ilvl="8">
      <w:start w:val="1"/>
      <w:numFmt w:val="bullet"/>
      <w:lvlText w:val="◆"/>
      <w:lvlJc w:val="left"/>
      <w:pPr>
        <w:tabs>
          <w:tab w:val="num" w:pos="4240"/>
        </w:tabs>
        <w:ind w:left="4240" w:hanging="400"/>
      </w:pPr>
      <w:rPr>
        <w:position w:val="0"/>
        <w:sz w:val="20"/>
        <w:szCs w:val="20"/>
        <w:rtl w:val="0"/>
      </w:rPr>
    </w:lvl>
  </w:abstractNum>
  <w:abstractNum w:abstractNumId="34">
    <w:nsid w:val="6A1B6365"/>
    <w:multiLevelType w:val="hybridMultilevel"/>
    <w:tmpl w:val="BAD4C620"/>
    <w:lvl w:ilvl="0" w:tplc="0409001B">
      <w:start w:val="1"/>
      <w:numFmt w:val="lowerRoman"/>
      <w:lvlText w:val="%1."/>
      <w:lvlJc w:val="right"/>
      <w:pPr>
        <w:ind w:left="960" w:hanging="480"/>
      </w:pPr>
    </w:lvl>
    <w:lvl w:ilvl="1" w:tplc="04090019" w:tentative="1">
      <w:start w:val="1"/>
      <w:numFmt w:val="ideographTraditional"/>
      <w:lvlText w:val="%2、"/>
      <w:lvlJc w:val="left"/>
      <w:pPr>
        <w:ind w:left="960" w:hanging="480"/>
      </w:pPr>
      <w:rPr>
        <w:rFonts w:ascii="新細明體" w:eastAsia="新細明體" w:hAnsi="新細明體" w:hint="eastAsia"/>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rPr>
        <w:rFonts w:ascii="新細明體" w:eastAsia="新細明體" w:hAnsi="新細明體" w:hint="eastAsia"/>
      </w:r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rPr>
        <w:rFonts w:ascii="新細明體" w:eastAsia="新細明體" w:hAnsi="新細明體" w:hint="eastAsia"/>
      </w:rPr>
    </w:lvl>
    <w:lvl w:ilvl="8" w:tplc="0409001B" w:tentative="1">
      <w:start w:val="1"/>
      <w:numFmt w:val="lowerRoman"/>
      <w:lvlText w:val="%9."/>
      <w:lvlJc w:val="right"/>
      <w:pPr>
        <w:ind w:left="4320" w:hanging="480"/>
      </w:pPr>
    </w:lvl>
  </w:abstractNum>
  <w:abstractNum w:abstractNumId="35">
    <w:nsid w:val="6AE066D8"/>
    <w:multiLevelType w:val="multilevel"/>
    <w:tmpl w:val="57B4EB54"/>
    <w:styleLink w:val="21"/>
    <w:lvl w:ilvl="0">
      <w:numFmt w:val="bullet"/>
      <w:lvlText w:val="·"/>
      <w:lvlJc w:val="left"/>
      <w:pPr>
        <w:tabs>
          <w:tab w:val="num" w:pos="170"/>
        </w:tabs>
        <w:ind w:left="170" w:hanging="170"/>
      </w:pPr>
      <w:rPr>
        <w:position w:val="0"/>
        <w:sz w:val="20"/>
        <w:szCs w:val="20"/>
      </w:rPr>
    </w:lvl>
    <w:lvl w:ilvl="1">
      <w:start w:val="1"/>
      <w:numFmt w:val="bullet"/>
      <w:lvlText w:val="■"/>
      <w:lvlJc w:val="left"/>
      <w:pPr>
        <w:tabs>
          <w:tab w:val="num" w:pos="880"/>
        </w:tabs>
        <w:ind w:left="880" w:hanging="400"/>
      </w:pPr>
      <w:rPr>
        <w:position w:val="0"/>
        <w:sz w:val="20"/>
        <w:szCs w:val="20"/>
      </w:rPr>
    </w:lvl>
    <w:lvl w:ilvl="2">
      <w:start w:val="1"/>
      <w:numFmt w:val="bullet"/>
      <w:lvlText w:val="◆"/>
      <w:lvlJc w:val="left"/>
      <w:pPr>
        <w:tabs>
          <w:tab w:val="num" w:pos="1360"/>
        </w:tabs>
        <w:ind w:left="1360" w:hanging="400"/>
      </w:pPr>
      <w:rPr>
        <w:position w:val="0"/>
        <w:sz w:val="20"/>
        <w:szCs w:val="20"/>
      </w:rPr>
    </w:lvl>
    <w:lvl w:ilvl="3">
      <w:start w:val="1"/>
      <w:numFmt w:val="bullet"/>
      <w:lvlText w:val="●"/>
      <w:lvlJc w:val="left"/>
      <w:pPr>
        <w:tabs>
          <w:tab w:val="num" w:pos="1840"/>
        </w:tabs>
        <w:ind w:left="1840" w:hanging="400"/>
      </w:pPr>
      <w:rPr>
        <w:position w:val="0"/>
        <w:sz w:val="20"/>
        <w:szCs w:val="20"/>
      </w:rPr>
    </w:lvl>
    <w:lvl w:ilvl="4">
      <w:start w:val="1"/>
      <w:numFmt w:val="bullet"/>
      <w:lvlText w:val="■"/>
      <w:lvlJc w:val="left"/>
      <w:pPr>
        <w:tabs>
          <w:tab w:val="num" w:pos="2320"/>
        </w:tabs>
        <w:ind w:left="2320" w:hanging="400"/>
      </w:pPr>
      <w:rPr>
        <w:position w:val="0"/>
        <w:sz w:val="20"/>
        <w:szCs w:val="20"/>
      </w:rPr>
    </w:lvl>
    <w:lvl w:ilvl="5">
      <w:start w:val="1"/>
      <w:numFmt w:val="bullet"/>
      <w:lvlText w:val="◆"/>
      <w:lvlJc w:val="left"/>
      <w:pPr>
        <w:tabs>
          <w:tab w:val="num" w:pos="2800"/>
        </w:tabs>
        <w:ind w:left="2800" w:hanging="400"/>
      </w:pPr>
      <w:rPr>
        <w:position w:val="0"/>
        <w:sz w:val="20"/>
        <w:szCs w:val="20"/>
      </w:rPr>
    </w:lvl>
    <w:lvl w:ilvl="6">
      <w:start w:val="1"/>
      <w:numFmt w:val="bullet"/>
      <w:lvlText w:val="●"/>
      <w:lvlJc w:val="left"/>
      <w:pPr>
        <w:tabs>
          <w:tab w:val="num" w:pos="3280"/>
        </w:tabs>
        <w:ind w:left="3280" w:hanging="400"/>
      </w:pPr>
      <w:rPr>
        <w:position w:val="0"/>
        <w:sz w:val="20"/>
        <w:szCs w:val="20"/>
      </w:rPr>
    </w:lvl>
    <w:lvl w:ilvl="7">
      <w:start w:val="1"/>
      <w:numFmt w:val="bullet"/>
      <w:lvlText w:val="■"/>
      <w:lvlJc w:val="left"/>
      <w:pPr>
        <w:tabs>
          <w:tab w:val="num" w:pos="3760"/>
        </w:tabs>
        <w:ind w:left="3760" w:hanging="400"/>
      </w:pPr>
      <w:rPr>
        <w:position w:val="0"/>
        <w:sz w:val="20"/>
        <w:szCs w:val="20"/>
      </w:rPr>
    </w:lvl>
    <w:lvl w:ilvl="8">
      <w:start w:val="1"/>
      <w:numFmt w:val="bullet"/>
      <w:lvlText w:val="◆"/>
      <w:lvlJc w:val="left"/>
      <w:pPr>
        <w:tabs>
          <w:tab w:val="num" w:pos="4240"/>
        </w:tabs>
        <w:ind w:left="4240" w:hanging="400"/>
      </w:pPr>
      <w:rPr>
        <w:position w:val="0"/>
        <w:sz w:val="20"/>
        <w:szCs w:val="20"/>
      </w:rPr>
    </w:lvl>
  </w:abstractNum>
  <w:abstractNum w:abstractNumId="36">
    <w:nsid w:val="6CF95D62"/>
    <w:multiLevelType w:val="hybridMultilevel"/>
    <w:tmpl w:val="B3B236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6E841D8A"/>
    <w:multiLevelType w:val="hybridMultilevel"/>
    <w:tmpl w:val="EE3628EA"/>
    <w:lvl w:ilvl="0" w:tplc="D52ED820">
      <w:start w:val="1"/>
      <w:numFmt w:val="decimal"/>
      <w:lvlText w:val="%1 "/>
      <w:lvlJc w:val="left"/>
      <w:pPr>
        <w:ind w:left="360" w:hanging="360"/>
      </w:pPr>
      <w:rPr>
        <w:rFonts w:ascii="Times" w:hAnsi="Times" w:cs="Times" w:hint="default"/>
        <w:color w:val="auto"/>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8">
    <w:nsid w:val="726844C4"/>
    <w:multiLevelType w:val="hybridMultilevel"/>
    <w:tmpl w:val="AE2E9810"/>
    <w:lvl w:ilvl="0" w:tplc="A788AF0A">
      <w:start w:val="1"/>
      <w:numFmt w:val="decimal"/>
      <w:lvlText w:val="%1 "/>
      <w:lvlJc w:val="left"/>
      <w:pPr>
        <w:ind w:left="360" w:hanging="360"/>
      </w:pPr>
      <w:rPr>
        <w:rFonts w:ascii="Times" w:hAnsi="Times" w:cs="Times" w:hint="default"/>
        <w:color w:val="auto"/>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9">
    <w:nsid w:val="73CF0E80"/>
    <w:multiLevelType w:val="hybridMultilevel"/>
    <w:tmpl w:val="CAF0D5E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rPr>
        <w:rFonts w:ascii="新細明體" w:eastAsia="新細明體" w:hAnsi="新細明體" w:hint="eastAsia"/>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rPr>
        <w:rFonts w:ascii="新細明體" w:eastAsia="新細明體" w:hAnsi="新細明體" w:hint="eastAsia"/>
      </w:r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rPr>
        <w:rFonts w:ascii="新細明體" w:eastAsia="新細明體" w:hAnsi="新細明體" w:hint="eastAsia"/>
      </w:rPr>
    </w:lvl>
    <w:lvl w:ilvl="8" w:tplc="0409001B" w:tentative="1">
      <w:start w:val="1"/>
      <w:numFmt w:val="lowerRoman"/>
      <w:lvlText w:val="%9."/>
      <w:lvlJc w:val="right"/>
      <w:pPr>
        <w:ind w:left="4320" w:hanging="480"/>
      </w:pPr>
    </w:lvl>
  </w:abstractNum>
  <w:abstractNum w:abstractNumId="40">
    <w:nsid w:val="790A4366"/>
    <w:multiLevelType w:val="multilevel"/>
    <w:tmpl w:val="AB8223C0"/>
    <w:styleLink w:val="List1"/>
    <w:lvl w:ilvl="0">
      <w:numFmt w:val="bullet"/>
      <w:lvlText w:val="·"/>
      <w:lvlJc w:val="left"/>
      <w:pPr>
        <w:tabs>
          <w:tab w:val="num" w:pos="142"/>
        </w:tabs>
        <w:ind w:left="142" w:hanging="142"/>
      </w:pPr>
      <w:rPr>
        <w:position w:val="0"/>
        <w:sz w:val="24"/>
        <w:szCs w:val="24"/>
        <w:rtl w:val="0"/>
      </w:rPr>
    </w:lvl>
    <w:lvl w:ilvl="1">
      <w:start w:val="1"/>
      <w:numFmt w:val="bullet"/>
      <w:lvlText w:val="■"/>
      <w:lvlJc w:val="left"/>
      <w:pPr>
        <w:tabs>
          <w:tab w:val="num" w:pos="880"/>
        </w:tabs>
        <w:ind w:left="880" w:hanging="400"/>
      </w:pPr>
      <w:rPr>
        <w:position w:val="0"/>
        <w:sz w:val="20"/>
        <w:szCs w:val="20"/>
        <w:rtl w:val="0"/>
      </w:rPr>
    </w:lvl>
    <w:lvl w:ilvl="2">
      <w:start w:val="1"/>
      <w:numFmt w:val="bullet"/>
      <w:lvlText w:val="◆"/>
      <w:lvlJc w:val="left"/>
      <w:pPr>
        <w:tabs>
          <w:tab w:val="num" w:pos="1360"/>
        </w:tabs>
        <w:ind w:left="1360" w:hanging="400"/>
      </w:pPr>
      <w:rPr>
        <w:position w:val="0"/>
        <w:sz w:val="20"/>
        <w:szCs w:val="20"/>
        <w:rtl w:val="0"/>
      </w:rPr>
    </w:lvl>
    <w:lvl w:ilvl="3">
      <w:start w:val="1"/>
      <w:numFmt w:val="bullet"/>
      <w:lvlText w:val="●"/>
      <w:lvlJc w:val="left"/>
      <w:pPr>
        <w:tabs>
          <w:tab w:val="num" w:pos="1840"/>
        </w:tabs>
        <w:ind w:left="1840" w:hanging="400"/>
      </w:pPr>
      <w:rPr>
        <w:position w:val="0"/>
        <w:sz w:val="20"/>
        <w:szCs w:val="20"/>
        <w:rtl w:val="0"/>
      </w:rPr>
    </w:lvl>
    <w:lvl w:ilvl="4">
      <w:start w:val="1"/>
      <w:numFmt w:val="bullet"/>
      <w:lvlText w:val="■"/>
      <w:lvlJc w:val="left"/>
      <w:pPr>
        <w:tabs>
          <w:tab w:val="num" w:pos="2320"/>
        </w:tabs>
        <w:ind w:left="2320" w:hanging="400"/>
      </w:pPr>
      <w:rPr>
        <w:position w:val="0"/>
        <w:sz w:val="20"/>
        <w:szCs w:val="20"/>
        <w:rtl w:val="0"/>
      </w:rPr>
    </w:lvl>
    <w:lvl w:ilvl="5">
      <w:start w:val="1"/>
      <w:numFmt w:val="bullet"/>
      <w:lvlText w:val="◆"/>
      <w:lvlJc w:val="left"/>
      <w:pPr>
        <w:tabs>
          <w:tab w:val="num" w:pos="2800"/>
        </w:tabs>
        <w:ind w:left="2800" w:hanging="400"/>
      </w:pPr>
      <w:rPr>
        <w:position w:val="0"/>
        <w:sz w:val="20"/>
        <w:szCs w:val="20"/>
        <w:rtl w:val="0"/>
      </w:rPr>
    </w:lvl>
    <w:lvl w:ilvl="6">
      <w:start w:val="1"/>
      <w:numFmt w:val="bullet"/>
      <w:lvlText w:val="●"/>
      <w:lvlJc w:val="left"/>
      <w:pPr>
        <w:tabs>
          <w:tab w:val="num" w:pos="3280"/>
        </w:tabs>
        <w:ind w:left="3280" w:hanging="400"/>
      </w:pPr>
      <w:rPr>
        <w:position w:val="0"/>
        <w:sz w:val="20"/>
        <w:szCs w:val="20"/>
        <w:rtl w:val="0"/>
      </w:rPr>
    </w:lvl>
    <w:lvl w:ilvl="7">
      <w:start w:val="1"/>
      <w:numFmt w:val="bullet"/>
      <w:lvlText w:val="■"/>
      <w:lvlJc w:val="left"/>
      <w:pPr>
        <w:tabs>
          <w:tab w:val="num" w:pos="3760"/>
        </w:tabs>
        <w:ind w:left="3760" w:hanging="400"/>
      </w:pPr>
      <w:rPr>
        <w:position w:val="0"/>
        <w:sz w:val="20"/>
        <w:szCs w:val="20"/>
        <w:rtl w:val="0"/>
      </w:rPr>
    </w:lvl>
    <w:lvl w:ilvl="8">
      <w:start w:val="1"/>
      <w:numFmt w:val="bullet"/>
      <w:lvlText w:val="◆"/>
      <w:lvlJc w:val="left"/>
      <w:pPr>
        <w:tabs>
          <w:tab w:val="num" w:pos="4240"/>
        </w:tabs>
        <w:ind w:left="4240" w:hanging="400"/>
      </w:pPr>
      <w:rPr>
        <w:position w:val="0"/>
        <w:sz w:val="20"/>
        <w:szCs w:val="20"/>
        <w:rtl w:val="0"/>
      </w:rPr>
    </w:lvl>
  </w:abstractNum>
  <w:abstractNum w:abstractNumId="41">
    <w:nsid w:val="7FA23855"/>
    <w:multiLevelType w:val="multilevel"/>
    <w:tmpl w:val="B3601EEC"/>
    <w:lvl w:ilvl="0">
      <w:numFmt w:val="bullet"/>
      <w:lvlText w:val="·"/>
      <w:lvlJc w:val="left"/>
      <w:pPr>
        <w:tabs>
          <w:tab w:val="num" w:pos="142"/>
        </w:tabs>
        <w:ind w:left="142" w:hanging="142"/>
      </w:pPr>
      <w:rPr>
        <w:position w:val="0"/>
        <w:sz w:val="24"/>
        <w:szCs w:val="24"/>
        <w:rtl w:val="0"/>
      </w:rPr>
    </w:lvl>
    <w:lvl w:ilvl="1">
      <w:start w:val="1"/>
      <w:numFmt w:val="bullet"/>
      <w:lvlText w:val="■"/>
      <w:lvlJc w:val="left"/>
      <w:pPr>
        <w:tabs>
          <w:tab w:val="num" w:pos="880"/>
        </w:tabs>
        <w:ind w:left="880" w:hanging="400"/>
      </w:pPr>
      <w:rPr>
        <w:position w:val="0"/>
        <w:sz w:val="20"/>
        <w:szCs w:val="20"/>
        <w:rtl w:val="0"/>
      </w:rPr>
    </w:lvl>
    <w:lvl w:ilvl="2">
      <w:start w:val="1"/>
      <w:numFmt w:val="bullet"/>
      <w:lvlText w:val="◆"/>
      <w:lvlJc w:val="left"/>
      <w:pPr>
        <w:tabs>
          <w:tab w:val="num" w:pos="1360"/>
        </w:tabs>
        <w:ind w:left="1360" w:hanging="400"/>
      </w:pPr>
      <w:rPr>
        <w:position w:val="0"/>
        <w:sz w:val="20"/>
        <w:szCs w:val="20"/>
        <w:rtl w:val="0"/>
      </w:rPr>
    </w:lvl>
    <w:lvl w:ilvl="3">
      <w:start w:val="1"/>
      <w:numFmt w:val="bullet"/>
      <w:lvlText w:val="●"/>
      <w:lvlJc w:val="left"/>
      <w:pPr>
        <w:tabs>
          <w:tab w:val="num" w:pos="1840"/>
        </w:tabs>
        <w:ind w:left="1840" w:hanging="400"/>
      </w:pPr>
      <w:rPr>
        <w:position w:val="0"/>
        <w:sz w:val="20"/>
        <w:szCs w:val="20"/>
        <w:rtl w:val="0"/>
      </w:rPr>
    </w:lvl>
    <w:lvl w:ilvl="4">
      <w:start w:val="1"/>
      <w:numFmt w:val="bullet"/>
      <w:lvlText w:val="■"/>
      <w:lvlJc w:val="left"/>
      <w:pPr>
        <w:tabs>
          <w:tab w:val="num" w:pos="2320"/>
        </w:tabs>
        <w:ind w:left="2320" w:hanging="400"/>
      </w:pPr>
      <w:rPr>
        <w:position w:val="0"/>
        <w:sz w:val="20"/>
        <w:szCs w:val="20"/>
        <w:rtl w:val="0"/>
      </w:rPr>
    </w:lvl>
    <w:lvl w:ilvl="5">
      <w:start w:val="1"/>
      <w:numFmt w:val="bullet"/>
      <w:lvlText w:val="◆"/>
      <w:lvlJc w:val="left"/>
      <w:pPr>
        <w:tabs>
          <w:tab w:val="num" w:pos="2800"/>
        </w:tabs>
        <w:ind w:left="2800" w:hanging="400"/>
      </w:pPr>
      <w:rPr>
        <w:position w:val="0"/>
        <w:sz w:val="20"/>
        <w:szCs w:val="20"/>
        <w:rtl w:val="0"/>
      </w:rPr>
    </w:lvl>
    <w:lvl w:ilvl="6">
      <w:start w:val="1"/>
      <w:numFmt w:val="bullet"/>
      <w:lvlText w:val="●"/>
      <w:lvlJc w:val="left"/>
      <w:pPr>
        <w:tabs>
          <w:tab w:val="num" w:pos="3280"/>
        </w:tabs>
        <w:ind w:left="3280" w:hanging="400"/>
      </w:pPr>
      <w:rPr>
        <w:position w:val="0"/>
        <w:sz w:val="20"/>
        <w:szCs w:val="20"/>
        <w:rtl w:val="0"/>
      </w:rPr>
    </w:lvl>
    <w:lvl w:ilvl="7">
      <w:start w:val="1"/>
      <w:numFmt w:val="bullet"/>
      <w:lvlText w:val="■"/>
      <w:lvlJc w:val="left"/>
      <w:pPr>
        <w:tabs>
          <w:tab w:val="num" w:pos="3760"/>
        </w:tabs>
        <w:ind w:left="3760" w:hanging="400"/>
      </w:pPr>
      <w:rPr>
        <w:position w:val="0"/>
        <w:sz w:val="20"/>
        <w:szCs w:val="20"/>
        <w:rtl w:val="0"/>
      </w:rPr>
    </w:lvl>
    <w:lvl w:ilvl="8">
      <w:start w:val="1"/>
      <w:numFmt w:val="bullet"/>
      <w:lvlText w:val="◆"/>
      <w:lvlJc w:val="left"/>
      <w:pPr>
        <w:tabs>
          <w:tab w:val="num" w:pos="4240"/>
        </w:tabs>
        <w:ind w:left="4240" w:hanging="400"/>
      </w:pPr>
      <w:rPr>
        <w:position w:val="0"/>
        <w:sz w:val="20"/>
        <w:szCs w:val="20"/>
        <w:rtl w:val="0"/>
      </w:rPr>
    </w:lvl>
  </w:abstractNum>
  <w:num w:numId="1">
    <w:abstractNumId w:val="11"/>
  </w:num>
  <w:num w:numId="2">
    <w:abstractNumId w:val="40"/>
  </w:num>
  <w:num w:numId="3">
    <w:abstractNumId w:val="41"/>
  </w:num>
  <w:num w:numId="4">
    <w:abstractNumId w:val="22"/>
  </w:num>
  <w:num w:numId="5">
    <w:abstractNumId w:val="25"/>
  </w:num>
  <w:num w:numId="6">
    <w:abstractNumId w:val="24"/>
  </w:num>
  <w:num w:numId="7">
    <w:abstractNumId w:val="4"/>
  </w:num>
  <w:num w:numId="8">
    <w:abstractNumId w:val="2"/>
  </w:num>
  <w:num w:numId="9">
    <w:abstractNumId w:val="21"/>
  </w:num>
  <w:num w:numId="10">
    <w:abstractNumId w:val="28"/>
  </w:num>
  <w:num w:numId="11">
    <w:abstractNumId w:val="17"/>
  </w:num>
  <w:num w:numId="12">
    <w:abstractNumId w:val="16"/>
  </w:num>
  <w:num w:numId="13">
    <w:abstractNumId w:val="33"/>
  </w:num>
  <w:num w:numId="14">
    <w:abstractNumId w:val="14"/>
  </w:num>
  <w:num w:numId="15">
    <w:abstractNumId w:val="35"/>
  </w:num>
  <w:num w:numId="16">
    <w:abstractNumId w:val="29"/>
  </w:num>
  <w:num w:numId="17">
    <w:abstractNumId w:val="7"/>
  </w:num>
  <w:num w:numId="18">
    <w:abstractNumId w:val="5"/>
  </w:num>
  <w:num w:numId="19">
    <w:abstractNumId w:val="0"/>
    <w:lvlOverride w:ilvl="0">
      <w:lvl w:ilvl="0">
        <w:start w:val="1"/>
        <w:numFmt w:val="bullet"/>
        <w:lvlText w:val="□"/>
        <w:legacy w:legacy="1" w:legacySpace="0" w:legacyIndent="240"/>
        <w:lvlJc w:val="left"/>
        <w:pPr>
          <w:ind w:left="720" w:hanging="240"/>
        </w:pPr>
        <w:rPr>
          <w:rFonts w:ascii="華康楷書體W5" w:eastAsia="華康楷書體W5" w:hint="eastAsia"/>
          <w:b w:val="0"/>
          <w:i w:val="0"/>
          <w:sz w:val="24"/>
          <w:u w:val="none"/>
        </w:rPr>
      </w:lvl>
    </w:lvlOverride>
  </w:num>
  <w:num w:numId="20">
    <w:abstractNumId w:val="10"/>
  </w:num>
  <w:num w:numId="21">
    <w:abstractNumId w:val="12"/>
  </w:num>
  <w:num w:numId="22">
    <w:abstractNumId w:val="6"/>
  </w:num>
  <w:num w:numId="23">
    <w:abstractNumId w:val="20"/>
  </w:num>
  <w:num w:numId="24">
    <w:abstractNumId w:val="39"/>
  </w:num>
  <w:num w:numId="25">
    <w:abstractNumId w:val="27"/>
  </w:num>
  <w:num w:numId="26">
    <w:abstractNumId w:val="34"/>
  </w:num>
  <w:num w:numId="27">
    <w:abstractNumId w:val="19"/>
  </w:num>
  <w:num w:numId="28">
    <w:abstractNumId w:val="8"/>
  </w:num>
  <w:num w:numId="29">
    <w:abstractNumId w:val="32"/>
  </w:num>
  <w:num w:numId="30">
    <w:abstractNumId w:val="1"/>
  </w:num>
  <w:num w:numId="31">
    <w:abstractNumId w:val="26"/>
  </w:num>
  <w:num w:numId="32">
    <w:abstractNumId w:val="3"/>
  </w:num>
  <w:num w:numId="33">
    <w:abstractNumId w:val="31"/>
  </w:num>
  <w:num w:numId="34">
    <w:abstractNumId w:val="13"/>
  </w:num>
  <w:num w:numId="35">
    <w:abstractNumId w:val="15"/>
  </w:num>
  <w:num w:numId="36">
    <w:abstractNumId w:val="37"/>
  </w:num>
  <w:num w:numId="37">
    <w:abstractNumId w:val="38"/>
  </w:num>
  <w:num w:numId="38">
    <w:abstractNumId w:val="23"/>
  </w:num>
  <w:num w:numId="39">
    <w:abstractNumId w:val="30"/>
  </w:num>
  <w:num w:numId="40">
    <w:abstractNumId w:val="18"/>
  </w:num>
  <w:num w:numId="41">
    <w:abstractNumId w:val="36"/>
  </w:num>
  <w:num w:numId="42">
    <w:abstractNumId w:val="9"/>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40"/>
  <w:bordersDoNotSurroundHeader/>
  <w:bordersDoNotSurroundFooter/>
  <w:proofState w:spelling="clean" w:grammar="clean"/>
  <w:trackRevisions/>
  <w:defaultTabStop w:val="480"/>
  <w:drawingGridHorizontalSpacing w:val="120"/>
  <w:drawingGridVerticalSpacing w:val="200"/>
  <w:displayHorizontalDrawingGridEvery w:val="0"/>
  <w:displayVerticalDrawingGridEvery w:val="2"/>
  <w:characterSpacingControl w:val="compressPunctuation"/>
  <w:hdrShapeDefaults>
    <o:shapedefaults v:ext="edit" spidmax="46082"/>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
  <w:docVars>
    <w:docVar w:name="EN.InstantFormat" w:val="&lt;ENInstantFormat&gt;&lt;Enabled&gt;1&lt;/Enabled&gt;&lt;ScanUnformatted&gt;1&lt;/ScanUnformatted&gt;&lt;ScanChanges&gt;1&lt;/ScanChanges&gt;&lt;Suspended&gt;1&lt;/Suspended&gt;&lt;/ENInstantFormat&gt;"/>
    <w:docVar w:name="EN.Layout" w:val="&lt;ENLayout&gt;&lt;Style&gt;J Applied Ecology&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s2a9tdf5ptxsr1ex5t7x9av4z2zfr0vx0dev&quot;&gt;My EndNote library 2017&lt;record-ids&gt;&lt;item&gt;98&lt;/item&gt;&lt;item&gt;141&lt;/item&gt;&lt;item&gt;744&lt;/item&gt;&lt;item&gt;745&lt;/item&gt;&lt;item&gt;746&lt;/item&gt;&lt;item&gt;747&lt;/item&gt;&lt;item&gt;748&lt;/item&gt;&lt;item&gt;750&lt;/item&gt;&lt;item&gt;752&lt;/item&gt;&lt;item&gt;753&lt;/item&gt;&lt;item&gt;754&lt;/item&gt;&lt;item&gt;755&lt;/item&gt;&lt;item&gt;756&lt;/item&gt;&lt;item&gt;757&lt;/item&gt;&lt;item&gt;758&lt;/item&gt;&lt;item&gt;759&lt;/item&gt;&lt;item&gt;760&lt;/item&gt;&lt;item&gt;761&lt;/item&gt;&lt;item&gt;762&lt;/item&gt;&lt;item&gt;763&lt;/item&gt;&lt;item&gt;764&lt;/item&gt;&lt;item&gt;765&lt;/item&gt;&lt;item&gt;766&lt;/item&gt;&lt;item&gt;767&lt;/item&gt;&lt;item&gt;768&lt;/item&gt;&lt;item&gt;769&lt;/item&gt;&lt;item&gt;770&lt;/item&gt;&lt;item&gt;771&lt;/item&gt;&lt;item&gt;773&lt;/item&gt;&lt;item&gt;774&lt;/item&gt;&lt;item&gt;775&lt;/item&gt;&lt;item&gt;776&lt;/item&gt;&lt;item&gt;777&lt;/item&gt;&lt;item&gt;778&lt;/item&gt;&lt;item&gt;779&lt;/item&gt;&lt;item&gt;780&lt;/item&gt;&lt;item&gt;781&lt;/item&gt;&lt;item&gt;782&lt;/item&gt;&lt;item&gt;783&lt;/item&gt;&lt;item&gt;784&lt;/item&gt;&lt;item&gt;785&lt;/item&gt;&lt;item&gt;786&lt;/item&gt;&lt;item&gt;787&lt;/item&gt;&lt;item&gt;788&lt;/item&gt;&lt;item&gt;789&lt;/item&gt;&lt;item&gt;790&lt;/item&gt;&lt;item&gt;791&lt;/item&gt;&lt;item&gt;792&lt;/item&gt;&lt;item&gt;793&lt;/item&gt;&lt;item&gt;794&lt;/item&gt;&lt;item&gt;795&lt;/item&gt;&lt;item&gt;796&lt;/item&gt;&lt;item&gt;797&lt;/item&gt;&lt;item&gt;798&lt;/item&gt;&lt;item&gt;799&lt;/item&gt;&lt;/record-ids&gt;&lt;/item&gt;&lt;/Libraries&gt;"/>
  </w:docVars>
  <w:rsids>
    <w:rsidRoot w:val="005669BC"/>
    <w:rsid w:val="000002D0"/>
    <w:rsid w:val="00000457"/>
    <w:rsid w:val="00000829"/>
    <w:rsid w:val="0000104E"/>
    <w:rsid w:val="00001917"/>
    <w:rsid w:val="00001A12"/>
    <w:rsid w:val="00002AF9"/>
    <w:rsid w:val="0000485D"/>
    <w:rsid w:val="00004A41"/>
    <w:rsid w:val="0000523D"/>
    <w:rsid w:val="00005746"/>
    <w:rsid w:val="000068DD"/>
    <w:rsid w:val="00006A35"/>
    <w:rsid w:val="00007679"/>
    <w:rsid w:val="0000770D"/>
    <w:rsid w:val="00007F2A"/>
    <w:rsid w:val="000103A7"/>
    <w:rsid w:val="00010A75"/>
    <w:rsid w:val="0001211D"/>
    <w:rsid w:val="00013338"/>
    <w:rsid w:val="000134FF"/>
    <w:rsid w:val="00013A15"/>
    <w:rsid w:val="00013A22"/>
    <w:rsid w:val="0001482E"/>
    <w:rsid w:val="00014DF1"/>
    <w:rsid w:val="00014E02"/>
    <w:rsid w:val="00015256"/>
    <w:rsid w:val="00015424"/>
    <w:rsid w:val="00016B91"/>
    <w:rsid w:val="000176FE"/>
    <w:rsid w:val="000177F9"/>
    <w:rsid w:val="000200AF"/>
    <w:rsid w:val="00020B0E"/>
    <w:rsid w:val="0002138B"/>
    <w:rsid w:val="00021B8D"/>
    <w:rsid w:val="00021D09"/>
    <w:rsid w:val="00022E96"/>
    <w:rsid w:val="00023C7B"/>
    <w:rsid w:val="00023E2C"/>
    <w:rsid w:val="00024024"/>
    <w:rsid w:val="0002445A"/>
    <w:rsid w:val="00026618"/>
    <w:rsid w:val="000272D6"/>
    <w:rsid w:val="000310CB"/>
    <w:rsid w:val="00031DC6"/>
    <w:rsid w:val="00032041"/>
    <w:rsid w:val="000331A3"/>
    <w:rsid w:val="000337BB"/>
    <w:rsid w:val="00033F5B"/>
    <w:rsid w:val="00033F95"/>
    <w:rsid w:val="000344F5"/>
    <w:rsid w:val="00034D99"/>
    <w:rsid w:val="000351BA"/>
    <w:rsid w:val="000354B4"/>
    <w:rsid w:val="000358C5"/>
    <w:rsid w:val="000359B2"/>
    <w:rsid w:val="00036178"/>
    <w:rsid w:val="00036D81"/>
    <w:rsid w:val="000373CB"/>
    <w:rsid w:val="000377D7"/>
    <w:rsid w:val="000430A3"/>
    <w:rsid w:val="00045066"/>
    <w:rsid w:val="00047D69"/>
    <w:rsid w:val="0005079E"/>
    <w:rsid w:val="0005189F"/>
    <w:rsid w:val="000528E0"/>
    <w:rsid w:val="000529F1"/>
    <w:rsid w:val="00053050"/>
    <w:rsid w:val="00053165"/>
    <w:rsid w:val="000539D5"/>
    <w:rsid w:val="000553F6"/>
    <w:rsid w:val="00055D85"/>
    <w:rsid w:val="00055E94"/>
    <w:rsid w:val="00055EC3"/>
    <w:rsid w:val="000561DF"/>
    <w:rsid w:val="00057148"/>
    <w:rsid w:val="00057608"/>
    <w:rsid w:val="00061F44"/>
    <w:rsid w:val="00062610"/>
    <w:rsid w:val="000645B1"/>
    <w:rsid w:val="000652B4"/>
    <w:rsid w:val="000661AA"/>
    <w:rsid w:val="00066763"/>
    <w:rsid w:val="000669B6"/>
    <w:rsid w:val="00067072"/>
    <w:rsid w:val="00067C14"/>
    <w:rsid w:val="00067F90"/>
    <w:rsid w:val="00070ECF"/>
    <w:rsid w:val="000724CA"/>
    <w:rsid w:val="0007259E"/>
    <w:rsid w:val="00072AC5"/>
    <w:rsid w:val="00072C3D"/>
    <w:rsid w:val="000732B2"/>
    <w:rsid w:val="000734F3"/>
    <w:rsid w:val="00073BCC"/>
    <w:rsid w:val="000743BD"/>
    <w:rsid w:val="0007441E"/>
    <w:rsid w:val="000749E6"/>
    <w:rsid w:val="00075420"/>
    <w:rsid w:val="000762AE"/>
    <w:rsid w:val="00076EF6"/>
    <w:rsid w:val="0008038E"/>
    <w:rsid w:val="000808A3"/>
    <w:rsid w:val="00080AD9"/>
    <w:rsid w:val="00080B49"/>
    <w:rsid w:val="00081324"/>
    <w:rsid w:val="000815EC"/>
    <w:rsid w:val="0008352F"/>
    <w:rsid w:val="00083692"/>
    <w:rsid w:val="00083C0A"/>
    <w:rsid w:val="000841EB"/>
    <w:rsid w:val="00084995"/>
    <w:rsid w:val="0008515E"/>
    <w:rsid w:val="000852C0"/>
    <w:rsid w:val="00085398"/>
    <w:rsid w:val="00086A5B"/>
    <w:rsid w:val="00086C79"/>
    <w:rsid w:val="00087023"/>
    <w:rsid w:val="00087096"/>
    <w:rsid w:val="00090023"/>
    <w:rsid w:val="000900AA"/>
    <w:rsid w:val="000909ED"/>
    <w:rsid w:val="00090D12"/>
    <w:rsid w:val="000933D5"/>
    <w:rsid w:val="00093D66"/>
    <w:rsid w:val="000940C0"/>
    <w:rsid w:val="00094448"/>
    <w:rsid w:val="000951DA"/>
    <w:rsid w:val="0009551D"/>
    <w:rsid w:val="0009563C"/>
    <w:rsid w:val="00095807"/>
    <w:rsid w:val="0009602B"/>
    <w:rsid w:val="0009653F"/>
    <w:rsid w:val="00096745"/>
    <w:rsid w:val="00096844"/>
    <w:rsid w:val="00096D0B"/>
    <w:rsid w:val="00096DD4"/>
    <w:rsid w:val="000A0687"/>
    <w:rsid w:val="000A0C18"/>
    <w:rsid w:val="000A1270"/>
    <w:rsid w:val="000A1A63"/>
    <w:rsid w:val="000A2076"/>
    <w:rsid w:val="000A26E9"/>
    <w:rsid w:val="000A27C7"/>
    <w:rsid w:val="000A3018"/>
    <w:rsid w:val="000A340A"/>
    <w:rsid w:val="000A3B82"/>
    <w:rsid w:val="000A4503"/>
    <w:rsid w:val="000A5800"/>
    <w:rsid w:val="000A5E9A"/>
    <w:rsid w:val="000A648B"/>
    <w:rsid w:val="000A73CC"/>
    <w:rsid w:val="000B03C5"/>
    <w:rsid w:val="000B0637"/>
    <w:rsid w:val="000B1BEF"/>
    <w:rsid w:val="000B276A"/>
    <w:rsid w:val="000B27A2"/>
    <w:rsid w:val="000B3038"/>
    <w:rsid w:val="000B48C5"/>
    <w:rsid w:val="000B4DE8"/>
    <w:rsid w:val="000B5201"/>
    <w:rsid w:val="000B5CDC"/>
    <w:rsid w:val="000C088C"/>
    <w:rsid w:val="000C1DA2"/>
    <w:rsid w:val="000C327D"/>
    <w:rsid w:val="000C373C"/>
    <w:rsid w:val="000C37B4"/>
    <w:rsid w:val="000C37F6"/>
    <w:rsid w:val="000C3D41"/>
    <w:rsid w:val="000C4462"/>
    <w:rsid w:val="000C48ED"/>
    <w:rsid w:val="000C55E8"/>
    <w:rsid w:val="000C7593"/>
    <w:rsid w:val="000D05FC"/>
    <w:rsid w:val="000D0679"/>
    <w:rsid w:val="000D06BD"/>
    <w:rsid w:val="000D101F"/>
    <w:rsid w:val="000D1135"/>
    <w:rsid w:val="000D18A1"/>
    <w:rsid w:val="000D34F1"/>
    <w:rsid w:val="000D35D5"/>
    <w:rsid w:val="000D36EB"/>
    <w:rsid w:val="000D3EDF"/>
    <w:rsid w:val="000D4404"/>
    <w:rsid w:val="000D485C"/>
    <w:rsid w:val="000D4BC0"/>
    <w:rsid w:val="000D5B0A"/>
    <w:rsid w:val="000D5C66"/>
    <w:rsid w:val="000D60E5"/>
    <w:rsid w:val="000D64CB"/>
    <w:rsid w:val="000D7277"/>
    <w:rsid w:val="000E01ED"/>
    <w:rsid w:val="000E085F"/>
    <w:rsid w:val="000E19CA"/>
    <w:rsid w:val="000E214C"/>
    <w:rsid w:val="000E278E"/>
    <w:rsid w:val="000E2B5B"/>
    <w:rsid w:val="000E2E67"/>
    <w:rsid w:val="000E342E"/>
    <w:rsid w:val="000E411C"/>
    <w:rsid w:val="000E4C30"/>
    <w:rsid w:val="000E5CD8"/>
    <w:rsid w:val="000F0B43"/>
    <w:rsid w:val="000F0DF4"/>
    <w:rsid w:val="000F0F45"/>
    <w:rsid w:val="000F1504"/>
    <w:rsid w:val="000F1DC6"/>
    <w:rsid w:val="000F4622"/>
    <w:rsid w:val="000F4D3C"/>
    <w:rsid w:val="000F50DD"/>
    <w:rsid w:val="000F5470"/>
    <w:rsid w:val="000F5C03"/>
    <w:rsid w:val="000F71BD"/>
    <w:rsid w:val="000F72BC"/>
    <w:rsid w:val="000F79A3"/>
    <w:rsid w:val="00100D2D"/>
    <w:rsid w:val="00100F92"/>
    <w:rsid w:val="001019D5"/>
    <w:rsid w:val="0010200C"/>
    <w:rsid w:val="001031DA"/>
    <w:rsid w:val="00103349"/>
    <w:rsid w:val="00103414"/>
    <w:rsid w:val="001052C6"/>
    <w:rsid w:val="00106330"/>
    <w:rsid w:val="00107555"/>
    <w:rsid w:val="001101FB"/>
    <w:rsid w:val="00110872"/>
    <w:rsid w:val="00110A8C"/>
    <w:rsid w:val="001114AA"/>
    <w:rsid w:val="0011275E"/>
    <w:rsid w:val="00113860"/>
    <w:rsid w:val="0011401F"/>
    <w:rsid w:val="00114C82"/>
    <w:rsid w:val="00115C3D"/>
    <w:rsid w:val="00116CB4"/>
    <w:rsid w:val="001176A6"/>
    <w:rsid w:val="00117B3A"/>
    <w:rsid w:val="001206A3"/>
    <w:rsid w:val="001215D4"/>
    <w:rsid w:val="00121A03"/>
    <w:rsid w:val="001221A6"/>
    <w:rsid w:val="00122A34"/>
    <w:rsid w:val="00123D67"/>
    <w:rsid w:val="001263C0"/>
    <w:rsid w:val="0013059A"/>
    <w:rsid w:val="00130B14"/>
    <w:rsid w:val="001326C9"/>
    <w:rsid w:val="00134AF8"/>
    <w:rsid w:val="00134E36"/>
    <w:rsid w:val="00135083"/>
    <w:rsid w:val="00136438"/>
    <w:rsid w:val="001364AB"/>
    <w:rsid w:val="00136635"/>
    <w:rsid w:val="00136ECC"/>
    <w:rsid w:val="00136EFB"/>
    <w:rsid w:val="001370ED"/>
    <w:rsid w:val="00137DE1"/>
    <w:rsid w:val="00141099"/>
    <w:rsid w:val="001423A9"/>
    <w:rsid w:val="00142A69"/>
    <w:rsid w:val="00143731"/>
    <w:rsid w:val="00143867"/>
    <w:rsid w:val="00143DE7"/>
    <w:rsid w:val="00144450"/>
    <w:rsid w:val="0014450F"/>
    <w:rsid w:val="00145715"/>
    <w:rsid w:val="00145E40"/>
    <w:rsid w:val="001471AE"/>
    <w:rsid w:val="001478E3"/>
    <w:rsid w:val="001502FD"/>
    <w:rsid w:val="001504D2"/>
    <w:rsid w:val="00150F1E"/>
    <w:rsid w:val="0015188E"/>
    <w:rsid w:val="00151909"/>
    <w:rsid w:val="00152135"/>
    <w:rsid w:val="001539E7"/>
    <w:rsid w:val="00153F67"/>
    <w:rsid w:val="00154400"/>
    <w:rsid w:val="001556C8"/>
    <w:rsid w:val="00155993"/>
    <w:rsid w:val="001561C0"/>
    <w:rsid w:val="00160C41"/>
    <w:rsid w:val="00161752"/>
    <w:rsid w:val="001631A1"/>
    <w:rsid w:val="0016351C"/>
    <w:rsid w:val="00163805"/>
    <w:rsid w:val="001651EF"/>
    <w:rsid w:val="001663E5"/>
    <w:rsid w:val="00167314"/>
    <w:rsid w:val="001702DE"/>
    <w:rsid w:val="001710CB"/>
    <w:rsid w:val="00175044"/>
    <w:rsid w:val="00175893"/>
    <w:rsid w:val="00176425"/>
    <w:rsid w:val="00177BF4"/>
    <w:rsid w:val="00177E18"/>
    <w:rsid w:val="001802A6"/>
    <w:rsid w:val="0018096C"/>
    <w:rsid w:val="00180DE7"/>
    <w:rsid w:val="00182EEC"/>
    <w:rsid w:val="00182F54"/>
    <w:rsid w:val="00184890"/>
    <w:rsid w:val="00184B20"/>
    <w:rsid w:val="00185A2F"/>
    <w:rsid w:val="00185BA0"/>
    <w:rsid w:val="00187DB7"/>
    <w:rsid w:val="0019574C"/>
    <w:rsid w:val="00196416"/>
    <w:rsid w:val="00196671"/>
    <w:rsid w:val="0019692D"/>
    <w:rsid w:val="00197289"/>
    <w:rsid w:val="001974F0"/>
    <w:rsid w:val="00197E6F"/>
    <w:rsid w:val="001A0986"/>
    <w:rsid w:val="001A2161"/>
    <w:rsid w:val="001A245E"/>
    <w:rsid w:val="001A260B"/>
    <w:rsid w:val="001A2904"/>
    <w:rsid w:val="001A3226"/>
    <w:rsid w:val="001A3A11"/>
    <w:rsid w:val="001A5CAC"/>
    <w:rsid w:val="001A7292"/>
    <w:rsid w:val="001A797F"/>
    <w:rsid w:val="001A79D7"/>
    <w:rsid w:val="001B0465"/>
    <w:rsid w:val="001B2EBF"/>
    <w:rsid w:val="001B4299"/>
    <w:rsid w:val="001B4574"/>
    <w:rsid w:val="001B53AA"/>
    <w:rsid w:val="001C12CD"/>
    <w:rsid w:val="001C1408"/>
    <w:rsid w:val="001C143F"/>
    <w:rsid w:val="001C1EB0"/>
    <w:rsid w:val="001C288A"/>
    <w:rsid w:val="001C2CF1"/>
    <w:rsid w:val="001C47D5"/>
    <w:rsid w:val="001C577F"/>
    <w:rsid w:val="001C5B3D"/>
    <w:rsid w:val="001C6073"/>
    <w:rsid w:val="001C62FF"/>
    <w:rsid w:val="001C6334"/>
    <w:rsid w:val="001C6A05"/>
    <w:rsid w:val="001C7F77"/>
    <w:rsid w:val="001D0099"/>
    <w:rsid w:val="001D0101"/>
    <w:rsid w:val="001D013C"/>
    <w:rsid w:val="001D1B0A"/>
    <w:rsid w:val="001D2319"/>
    <w:rsid w:val="001D29EC"/>
    <w:rsid w:val="001D41DC"/>
    <w:rsid w:val="001D49D9"/>
    <w:rsid w:val="001D4B13"/>
    <w:rsid w:val="001D4B14"/>
    <w:rsid w:val="001D6271"/>
    <w:rsid w:val="001D6FDE"/>
    <w:rsid w:val="001E03DC"/>
    <w:rsid w:val="001E155F"/>
    <w:rsid w:val="001E1884"/>
    <w:rsid w:val="001E1F8C"/>
    <w:rsid w:val="001E27F2"/>
    <w:rsid w:val="001E29BA"/>
    <w:rsid w:val="001E2EFE"/>
    <w:rsid w:val="001E455F"/>
    <w:rsid w:val="001E5AD3"/>
    <w:rsid w:val="001E722E"/>
    <w:rsid w:val="001E7D73"/>
    <w:rsid w:val="001F06F4"/>
    <w:rsid w:val="001F1AEB"/>
    <w:rsid w:val="001F2159"/>
    <w:rsid w:val="001F2992"/>
    <w:rsid w:val="001F31AB"/>
    <w:rsid w:val="001F3301"/>
    <w:rsid w:val="001F3598"/>
    <w:rsid w:val="001F38AE"/>
    <w:rsid w:val="001F4352"/>
    <w:rsid w:val="001F4F97"/>
    <w:rsid w:val="001F4FAD"/>
    <w:rsid w:val="001F5228"/>
    <w:rsid w:val="001F5408"/>
    <w:rsid w:val="001F5B8C"/>
    <w:rsid w:val="001F5F06"/>
    <w:rsid w:val="001F79D7"/>
    <w:rsid w:val="001F7DE7"/>
    <w:rsid w:val="00200F16"/>
    <w:rsid w:val="002013E9"/>
    <w:rsid w:val="0020170F"/>
    <w:rsid w:val="002027EE"/>
    <w:rsid w:val="00203652"/>
    <w:rsid w:val="00203A7D"/>
    <w:rsid w:val="00204280"/>
    <w:rsid w:val="00206E99"/>
    <w:rsid w:val="00210828"/>
    <w:rsid w:val="00212932"/>
    <w:rsid w:val="00213F06"/>
    <w:rsid w:val="00215C88"/>
    <w:rsid w:val="00216A4A"/>
    <w:rsid w:val="00220568"/>
    <w:rsid w:val="00223B4C"/>
    <w:rsid w:val="00223DE3"/>
    <w:rsid w:val="0022554A"/>
    <w:rsid w:val="00225551"/>
    <w:rsid w:val="00227A7D"/>
    <w:rsid w:val="00232974"/>
    <w:rsid w:val="00233190"/>
    <w:rsid w:val="00233246"/>
    <w:rsid w:val="00233B28"/>
    <w:rsid w:val="00235D8D"/>
    <w:rsid w:val="00236269"/>
    <w:rsid w:val="00236641"/>
    <w:rsid w:val="00236766"/>
    <w:rsid w:val="00237875"/>
    <w:rsid w:val="00237F9E"/>
    <w:rsid w:val="002421CA"/>
    <w:rsid w:val="00242231"/>
    <w:rsid w:val="002437EB"/>
    <w:rsid w:val="0024428B"/>
    <w:rsid w:val="00244595"/>
    <w:rsid w:val="002456DE"/>
    <w:rsid w:val="002458D0"/>
    <w:rsid w:val="002459EF"/>
    <w:rsid w:val="00246AEC"/>
    <w:rsid w:val="00247EE9"/>
    <w:rsid w:val="00250269"/>
    <w:rsid w:val="00250547"/>
    <w:rsid w:val="00251364"/>
    <w:rsid w:val="00251DE3"/>
    <w:rsid w:val="0025223E"/>
    <w:rsid w:val="00252E89"/>
    <w:rsid w:val="0025305D"/>
    <w:rsid w:val="00254114"/>
    <w:rsid w:val="00254A63"/>
    <w:rsid w:val="00255119"/>
    <w:rsid w:val="00255158"/>
    <w:rsid w:val="002561E9"/>
    <w:rsid w:val="00257978"/>
    <w:rsid w:val="00260425"/>
    <w:rsid w:val="002608AE"/>
    <w:rsid w:val="002616E6"/>
    <w:rsid w:val="00261E1C"/>
    <w:rsid w:val="002623C3"/>
    <w:rsid w:val="0026381A"/>
    <w:rsid w:val="00263BD6"/>
    <w:rsid w:val="00264532"/>
    <w:rsid w:val="00264AE8"/>
    <w:rsid w:val="00265959"/>
    <w:rsid w:val="00265EDB"/>
    <w:rsid w:val="00266048"/>
    <w:rsid w:val="002665C8"/>
    <w:rsid w:val="002672A7"/>
    <w:rsid w:val="00267361"/>
    <w:rsid w:val="002678BE"/>
    <w:rsid w:val="00267F22"/>
    <w:rsid w:val="00270F42"/>
    <w:rsid w:val="00271110"/>
    <w:rsid w:val="00272F1D"/>
    <w:rsid w:val="00273098"/>
    <w:rsid w:val="0027457D"/>
    <w:rsid w:val="0027570C"/>
    <w:rsid w:val="00275C9F"/>
    <w:rsid w:val="00275F64"/>
    <w:rsid w:val="00276EDD"/>
    <w:rsid w:val="002803BE"/>
    <w:rsid w:val="00280613"/>
    <w:rsid w:val="00281754"/>
    <w:rsid w:val="00281BD0"/>
    <w:rsid w:val="00281ECF"/>
    <w:rsid w:val="0028309C"/>
    <w:rsid w:val="002830B5"/>
    <w:rsid w:val="00283496"/>
    <w:rsid w:val="00283C4F"/>
    <w:rsid w:val="00283E22"/>
    <w:rsid w:val="00284A77"/>
    <w:rsid w:val="0028582D"/>
    <w:rsid w:val="00285878"/>
    <w:rsid w:val="00285EC4"/>
    <w:rsid w:val="00286587"/>
    <w:rsid w:val="00286890"/>
    <w:rsid w:val="00286A92"/>
    <w:rsid w:val="0028789F"/>
    <w:rsid w:val="00287992"/>
    <w:rsid w:val="00293468"/>
    <w:rsid w:val="00294FC3"/>
    <w:rsid w:val="002953F7"/>
    <w:rsid w:val="00295F56"/>
    <w:rsid w:val="00297B58"/>
    <w:rsid w:val="002A21FB"/>
    <w:rsid w:val="002A252A"/>
    <w:rsid w:val="002A31C0"/>
    <w:rsid w:val="002A3241"/>
    <w:rsid w:val="002A3EAA"/>
    <w:rsid w:val="002A549B"/>
    <w:rsid w:val="002A58EB"/>
    <w:rsid w:val="002A5C95"/>
    <w:rsid w:val="002A76D8"/>
    <w:rsid w:val="002B1823"/>
    <w:rsid w:val="002B2249"/>
    <w:rsid w:val="002B303F"/>
    <w:rsid w:val="002B37B2"/>
    <w:rsid w:val="002B3F70"/>
    <w:rsid w:val="002B4522"/>
    <w:rsid w:val="002B4F54"/>
    <w:rsid w:val="002B5FDC"/>
    <w:rsid w:val="002B6040"/>
    <w:rsid w:val="002B64E6"/>
    <w:rsid w:val="002B661D"/>
    <w:rsid w:val="002B684A"/>
    <w:rsid w:val="002B7369"/>
    <w:rsid w:val="002B7CFE"/>
    <w:rsid w:val="002B7E22"/>
    <w:rsid w:val="002C2F83"/>
    <w:rsid w:val="002C536B"/>
    <w:rsid w:val="002C6123"/>
    <w:rsid w:val="002C66C4"/>
    <w:rsid w:val="002C6C5F"/>
    <w:rsid w:val="002C7C5C"/>
    <w:rsid w:val="002D06E0"/>
    <w:rsid w:val="002D251E"/>
    <w:rsid w:val="002D3B24"/>
    <w:rsid w:val="002D4757"/>
    <w:rsid w:val="002D4820"/>
    <w:rsid w:val="002D4D64"/>
    <w:rsid w:val="002D6464"/>
    <w:rsid w:val="002D664C"/>
    <w:rsid w:val="002D6943"/>
    <w:rsid w:val="002D7CD6"/>
    <w:rsid w:val="002E036C"/>
    <w:rsid w:val="002E0E45"/>
    <w:rsid w:val="002E21E0"/>
    <w:rsid w:val="002E326D"/>
    <w:rsid w:val="002E32EA"/>
    <w:rsid w:val="002E34C0"/>
    <w:rsid w:val="002E58D8"/>
    <w:rsid w:val="002E69F1"/>
    <w:rsid w:val="002E6BA9"/>
    <w:rsid w:val="002E6C59"/>
    <w:rsid w:val="002E7F28"/>
    <w:rsid w:val="002F2141"/>
    <w:rsid w:val="002F237A"/>
    <w:rsid w:val="002F28BD"/>
    <w:rsid w:val="002F3707"/>
    <w:rsid w:val="002F53DE"/>
    <w:rsid w:val="002F578D"/>
    <w:rsid w:val="002F5DBA"/>
    <w:rsid w:val="002F630E"/>
    <w:rsid w:val="002F636A"/>
    <w:rsid w:val="002F7FCE"/>
    <w:rsid w:val="003005EC"/>
    <w:rsid w:val="003006F0"/>
    <w:rsid w:val="00301AAC"/>
    <w:rsid w:val="00301D21"/>
    <w:rsid w:val="00302501"/>
    <w:rsid w:val="00302562"/>
    <w:rsid w:val="00303980"/>
    <w:rsid w:val="00304167"/>
    <w:rsid w:val="0030487C"/>
    <w:rsid w:val="00305FF2"/>
    <w:rsid w:val="00306FAE"/>
    <w:rsid w:val="00311E87"/>
    <w:rsid w:val="00312948"/>
    <w:rsid w:val="003136A9"/>
    <w:rsid w:val="003136E0"/>
    <w:rsid w:val="003152C5"/>
    <w:rsid w:val="0031564F"/>
    <w:rsid w:val="00315D8D"/>
    <w:rsid w:val="00315F4A"/>
    <w:rsid w:val="003160DD"/>
    <w:rsid w:val="00316823"/>
    <w:rsid w:val="00316927"/>
    <w:rsid w:val="00316D52"/>
    <w:rsid w:val="00317FD2"/>
    <w:rsid w:val="00321794"/>
    <w:rsid w:val="0032350F"/>
    <w:rsid w:val="003248E1"/>
    <w:rsid w:val="003254E6"/>
    <w:rsid w:val="00325783"/>
    <w:rsid w:val="003258F8"/>
    <w:rsid w:val="003270FC"/>
    <w:rsid w:val="00327364"/>
    <w:rsid w:val="0033054C"/>
    <w:rsid w:val="00331279"/>
    <w:rsid w:val="003324FB"/>
    <w:rsid w:val="00332D52"/>
    <w:rsid w:val="003336D4"/>
    <w:rsid w:val="0033372E"/>
    <w:rsid w:val="003339D3"/>
    <w:rsid w:val="00333FB4"/>
    <w:rsid w:val="0033497B"/>
    <w:rsid w:val="00334CD8"/>
    <w:rsid w:val="0033527C"/>
    <w:rsid w:val="003360D5"/>
    <w:rsid w:val="0033705E"/>
    <w:rsid w:val="00337C47"/>
    <w:rsid w:val="003409E4"/>
    <w:rsid w:val="0034288B"/>
    <w:rsid w:val="00342929"/>
    <w:rsid w:val="00342B76"/>
    <w:rsid w:val="00342EDD"/>
    <w:rsid w:val="0034374E"/>
    <w:rsid w:val="00344172"/>
    <w:rsid w:val="00345A3F"/>
    <w:rsid w:val="0034697B"/>
    <w:rsid w:val="00347B11"/>
    <w:rsid w:val="003508C6"/>
    <w:rsid w:val="00350A43"/>
    <w:rsid w:val="00351A23"/>
    <w:rsid w:val="00351F36"/>
    <w:rsid w:val="00351F8D"/>
    <w:rsid w:val="003521D0"/>
    <w:rsid w:val="00353153"/>
    <w:rsid w:val="003535C0"/>
    <w:rsid w:val="00353860"/>
    <w:rsid w:val="0035429F"/>
    <w:rsid w:val="00355CC5"/>
    <w:rsid w:val="00356673"/>
    <w:rsid w:val="00356DDC"/>
    <w:rsid w:val="00356FBE"/>
    <w:rsid w:val="00360163"/>
    <w:rsid w:val="003606AB"/>
    <w:rsid w:val="00360B64"/>
    <w:rsid w:val="0036236D"/>
    <w:rsid w:val="00363485"/>
    <w:rsid w:val="003648D6"/>
    <w:rsid w:val="0036588A"/>
    <w:rsid w:val="0036603C"/>
    <w:rsid w:val="0036644C"/>
    <w:rsid w:val="00366564"/>
    <w:rsid w:val="00367FAF"/>
    <w:rsid w:val="00371519"/>
    <w:rsid w:val="003725C4"/>
    <w:rsid w:val="00372FE8"/>
    <w:rsid w:val="00373000"/>
    <w:rsid w:val="00375EC6"/>
    <w:rsid w:val="003765DB"/>
    <w:rsid w:val="00381566"/>
    <w:rsid w:val="0038169E"/>
    <w:rsid w:val="00381BF8"/>
    <w:rsid w:val="00382127"/>
    <w:rsid w:val="0038223A"/>
    <w:rsid w:val="003822A5"/>
    <w:rsid w:val="00382DDE"/>
    <w:rsid w:val="003834DB"/>
    <w:rsid w:val="003835B6"/>
    <w:rsid w:val="003847B9"/>
    <w:rsid w:val="00384BD4"/>
    <w:rsid w:val="00387F25"/>
    <w:rsid w:val="00390445"/>
    <w:rsid w:val="003904CF"/>
    <w:rsid w:val="00390CE9"/>
    <w:rsid w:val="00391621"/>
    <w:rsid w:val="00391F56"/>
    <w:rsid w:val="00392CB7"/>
    <w:rsid w:val="0039335B"/>
    <w:rsid w:val="00394602"/>
    <w:rsid w:val="0039541E"/>
    <w:rsid w:val="003954C9"/>
    <w:rsid w:val="00395669"/>
    <w:rsid w:val="003958A7"/>
    <w:rsid w:val="00396444"/>
    <w:rsid w:val="003965CD"/>
    <w:rsid w:val="003979C6"/>
    <w:rsid w:val="00397ACD"/>
    <w:rsid w:val="003A009C"/>
    <w:rsid w:val="003A08F7"/>
    <w:rsid w:val="003A0EAE"/>
    <w:rsid w:val="003A13AC"/>
    <w:rsid w:val="003A31DF"/>
    <w:rsid w:val="003A37B2"/>
    <w:rsid w:val="003A415E"/>
    <w:rsid w:val="003A483E"/>
    <w:rsid w:val="003A4DFD"/>
    <w:rsid w:val="003A5DBC"/>
    <w:rsid w:val="003A672A"/>
    <w:rsid w:val="003A6ACB"/>
    <w:rsid w:val="003A6BFF"/>
    <w:rsid w:val="003A75E6"/>
    <w:rsid w:val="003A7922"/>
    <w:rsid w:val="003A7A66"/>
    <w:rsid w:val="003A7D79"/>
    <w:rsid w:val="003B0D5A"/>
    <w:rsid w:val="003B1CC5"/>
    <w:rsid w:val="003B2194"/>
    <w:rsid w:val="003B25C8"/>
    <w:rsid w:val="003B36CA"/>
    <w:rsid w:val="003B4443"/>
    <w:rsid w:val="003B4D24"/>
    <w:rsid w:val="003B56F0"/>
    <w:rsid w:val="003B6041"/>
    <w:rsid w:val="003B6968"/>
    <w:rsid w:val="003B753D"/>
    <w:rsid w:val="003B7FC8"/>
    <w:rsid w:val="003C0597"/>
    <w:rsid w:val="003C0A15"/>
    <w:rsid w:val="003C0A17"/>
    <w:rsid w:val="003C0B1B"/>
    <w:rsid w:val="003C0EFE"/>
    <w:rsid w:val="003C10FC"/>
    <w:rsid w:val="003C19A0"/>
    <w:rsid w:val="003C253B"/>
    <w:rsid w:val="003C3074"/>
    <w:rsid w:val="003C458A"/>
    <w:rsid w:val="003C4982"/>
    <w:rsid w:val="003C5C67"/>
    <w:rsid w:val="003C5F35"/>
    <w:rsid w:val="003C6914"/>
    <w:rsid w:val="003C6EDE"/>
    <w:rsid w:val="003C7187"/>
    <w:rsid w:val="003C77FF"/>
    <w:rsid w:val="003D0E36"/>
    <w:rsid w:val="003D1471"/>
    <w:rsid w:val="003D4230"/>
    <w:rsid w:val="003D4FC4"/>
    <w:rsid w:val="003D620E"/>
    <w:rsid w:val="003D635C"/>
    <w:rsid w:val="003D65FC"/>
    <w:rsid w:val="003D6F65"/>
    <w:rsid w:val="003D779F"/>
    <w:rsid w:val="003E02C4"/>
    <w:rsid w:val="003E0C1F"/>
    <w:rsid w:val="003E1C6C"/>
    <w:rsid w:val="003E2304"/>
    <w:rsid w:val="003E2357"/>
    <w:rsid w:val="003E2AFA"/>
    <w:rsid w:val="003E2CC4"/>
    <w:rsid w:val="003E3500"/>
    <w:rsid w:val="003E3693"/>
    <w:rsid w:val="003E3A86"/>
    <w:rsid w:val="003E404B"/>
    <w:rsid w:val="003E4503"/>
    <w:rsid w:val="003E5690"/>
    <w:rsid w:val="003E5D02"/>
    <w:rsid w:val="003E60F7"/>
    <w:rsid w:val="003E6646"/>
    <w:rsid w:val="003E7283"/>
    <w:rsid w:val="003F0543"/>
    <w:rsid w:val="003F0784"/>
    <w:rsid w:val="003F1447"/>
    <w:rsid w:val="003F1583"/>
    <w:rsid w:val="003F1E47"/>
    <w:rsid w:val="003F473F"/>
    <w:rsid w:val="003F4BE6"/>
    <w:rsid w:val="003F63D4"/>
    <w:rsid w:val="003F685E"/>
    <w:rsid w:val="00400357"/>
    <w:rsid w:val="004007FB"/>
    <w:rsid w:val="00401DD1"/>
    <w:rsid w:val="0040318A"/>
    <w:rsid w:val="00403800"/>
    <w:rsid w:val="00403CEB"/>
    <w:rsid w:val="00403D80"/>
    <w:rsid w:val="00405502"/>
    <w:rsid w:val="00405F52"/>
    <w:rsid w:val="00406645"/>
    <w:rsid w:val="00410BE2"/>
    <w:rsid w:val="00410E6B"/>
    <w:rsid w:val="00411F7D"/>
    <w:rsid w:val="004125F6"/>
    <w:rsid w:val="00412C0F"/>
    <w:rsid w:val="00413CED"/>
    <w:rsid w:val="00414095"/>
    <w:rsid w:val="0042074E"/>
    <w:rsid w:val="00420C4D"/>
    <w:rsid w:val="004213EF"/>
    <w:rsid w:val="00421F39"/>
    <w:rsid w:val="004222B5"/>
    <w:rsid w:val="00422FF1"/>
    <w:rsid w:val="00424292"/>
    <w:rsid w:val="004246F8"/>
    <w:rsid w:val="00424D64"/>
    <w:rsid w:val="00425DEF"/>
    <w:rsid w:val="0042608B"/>
    <w:rsid w:val="00427268"/>
    <w:rsid w:val="00427392"/>
    <w:rsid w:val="004274C9"/>
    <w:rsid w:val="0043014C"/>
    <w:rsid w:val="00430FE2"/>
    <w:rsid w:val="004310F0"/>
    <w:rsid w:val="00431DCB"/>
    <w:rsid w:val="00431E1D"/>
    <w:rsid w:val="00431FE2"/>
    <w:rsid w:val="00432153"/>
    <w:rsid w:val="00432B11"/>
    <w:rsid w:val="00433BE7"/>
    <w:rsid w:val="00434722"/>
    <w:rsid w:val="00434DA6"/>
    <w:rsid w:val="00435064"/>
    <w:rsid w:val="00435C5E"/>
    <w:rsid w:val="004369EC"/>
    <w:rsid w:val="00437A4E"/>
    <w:rsid w:val="00441422"/>
    <w:rsid w:val="00441649"/>
    <w:rsid w:val="0044184A"/>
    <w:rsid w:val="0044259C"/>
    <w:rsid w:val="00443395"/>
    <w:rsid w:val="00444E3B"/>
    <w:rsid w:val="004459E1"/>
    <w:rsid w:val="0044679F"/>
    <w:rsid w:val="004474F0"/>
    <w:rsid w:val="004504AE"/>
    <w:rsid w:val="0045085C"/>
    <w:rsid w:val="004508E9"/>
    <w:rsid w:val="00451EA8"/>
    <w:rsid w:val="0045208B"/>
    <w:rsid w:val="00453D5A"/>
    <w:rsid w:val="004545BD"/>
    <w:rsid w:val="00456FD0"/>
    <w:rsid w:val="004571C2"/>
    <w:rsid w:val="004577F9"/>
    <w:rsid w:val="00457831"/>
    <w:rsid w:val="00457861"/>
    <w:rsid w:val="00457957"/>
    <w:rsid w:val="00460F58"/>
    <w:rsid w:val="004618DF"/>
    <w:rsid w:val="004639C5"/>
    <w:rsid w:val="0046614E"/>
    <w:rsid w:val="00466B87"/>
    <w:rsid w:val="00466F88"/>
    <w:rsid w:val="004676ED"/>
    <w:rsid w:val="00467A21"/>
    <w:rsid w:val="00470358"/>
    <w:rsid w:val="00473E27"/>
    <w:rsid w:val="004750D6"/>
    <w:rsid w:val="00475852"/>
    <w:rsid w:val="00476E84"/>
    <w:rsid w:val="004815B1"/>
    <w:rsid w:val="00482A64"/>
    <w:rsid w:val="00483DBD"/>
    <w:rsid w:val="00484656"/>
    <w:rsid w:val="0048496E"/>
    <w:rsid w:val="00485631"/>
    <w:rsid w:val="00487D06"/>
    <w:rsid w:val="004907CF"/>
    <w:rsid w:val="00490F97"/>
    <w:rsid w:val="00491BA3"/>
    <w:rsid w:val="00491E02"/>
    <w:rsid w:val="004922BC"/>
    <w:rsid w:val="00492BDA"/>
    <w:rsid w:val="004931DC"/>
    <w:rsid w:val="004933FF"/>
    <w:rsid w:val="00493593"/>
    <w:rsid w:val="00493FCD"/>
    <w:rsid w:val="0049449A"/>
    <w:rsid w:val="00494931"/>
    <w:rsid w:val="0049583A"/>
    <w:rsid w:val="00496503"/>
    <w:rsid w:val="0049691B"/>
    <w:rsid w:val="00496DFF"/>
    <w:rsid w:val="004977C0"/>
    <w:rsid w:val="004A02B8"/>
    <w:rsid w:val="004A175A"/>
    <w:rsid w:val="004A324A"/>
    <w:rsid w:val="004A3F2D"/>
    <w:rsid w:val="004A4A90"/>
    <w:rsid w:val="004A4F28"/>
    <w:rsid w:val="004A52C9"/>
    <w:rsid w:val="004A6276"/>
    <w:rsid w:val="004A62F9"/>
    <w:rsid w:val="004A6704"/>
    <w:rsid w:val="004A7D7D"/>
    <w:rsid w:val="004B037D"/>
    <w:rsid w:val="004B0D3A"/>
    <w:rsid w:val="004B18CF"/>
    <w:rsid w:val="004B1BEA"/>
    <w:rsid w:val="004B3A1C"/>
    <w:rsid w:val="004B3EB1"/>
    <w:rsid w:val="004B43D1"/>
    <w:rsid w:val="004B44C2"/>
    <w:rsid w:val="004B56DB"/>
    <w:rsid w:val="004B5ECA"/>
    <w:rsid w:val="004B62F6"/>
    <w:rsid w:val="004B6C44"/>
    <w:rsid w:val="004B7024"/>
    <w:rsid w:val="004B77D9"/>
    <w:rsid w:val="004B7AF6"/>
    <w:rsid w:val="004C13D9"/>
    <w:rsid w:val="004C1539"/>
    <w:rsid w:val="004C37D3"/>
    <w:rsid w:val="004C38C7"/>
    <w:rsid w:val="004C38D1"/>
    <w:rsid w:val="004C3D3A"/>
    <w:rsid w:val="004C5D05"/>
    <w:rsid w:val="004C5D7E"/>
    <w:rsid w:val="004C6458"/>
    <w:rsid w:val="004C6911"/>
    <w:rsid w:val="004C71DA"/>
    <w:rsid w:val="004C7DC0"/>
    <w:rsid w:val="004D0644"/>
    <w:rsid w:val="004D10F6"/>
    <w:rsid w:val="004D1DFE"/>
    <w:rsid w:val="004D308F"/>
    <w:rsid w:val="004D3094"/>
    <w:rsid w:val="004D4C61"/>
    <w:rsid w:val="004D6233"/>
    <w:rsid w:val="004D6E65"/>
    <w:rsid w:val="004D7273"/>
    <w:rsid w:val="004D746B"/>
    <w:rsid w:val="004E01AB"/>
    <w:rsid w:val="004E0360"/>
    <w:rsid w:val="004E129B"/>
    <w:rsid w:val="004E4192"/>
    <w:rsid w:val="004E4893"/>
    <w:rsid w:val="004E5B02"/>
    <w:rsid w:val="004E5D89"/>
    <w:rsid w:val="004F032F"/>
    <w:rsid w:val="004F128F"/>
    <w:rsid w:val="004F1490"/>
    <w:rsid w:val="004F44E0"/>
    <w:rsid w:val="004F57FF"/>
    <w:rsid w:val="004F7226"/>
    <w:rsid w:val="004F7231"/>
    <w:rsid w:val="004F7234"/>
    <w:rsid w:val="0050095E"/>
    <w:rsid w:val="005010C2"/>
    <w:rsid w:val="00501D7A"/>
    <w:rsid w:val="00502645"/>
    <w:rsid w:val="00502E04"/>
    <w:rsid w:val="00503B3B"/>
    <w:rsid w:val="005041A9"/>
    <w:rsid w:val="0050580B"/>
    <w:rsid w:val="00506DF6"/>
    <w:rsid w:val="00507492"/>
    <w:rsid w:val="005104B0"/>
    <w:rsid w:val="00510B4B"/>
    <w:rsid w:val="005113B5"/>
    <w:rsid w:val="00511BE2"/>
    <w:rsid w:val="00512356"/>
    <w:rsid w:val="00512EA7"/>
    <w:rsid w:val="00512F62"/>
    <w:rsid w:val="00513F57"/>
    <w:rsid w:val="005159B0"/>
    <w:rsid w:val="00515B7E"/>
    <w:rsid w:val="00516CD2"/>
    <w:rsid w:val="0051726A"/>
    <w:rsid w:val="005174ED"/>
    <w:rsid w:val="00517EC3"/>
    <w:rsid w:val="00521481"/>
    <w:rsid w:val="0052266E"/>
    <w:rsid w:val="00522A26"/>
    <w:rsid w:val="00523294"/>
    <w:rsid w:val="00524A1B"/>
    <w:rsid w:val="00524AC7"/>
    <w:rsid w:val="00524F40"/>
    <w:rsid w:val="005252B0"/>
    <w:rsid w:val="005256EB"/>
    <w:rsid w:val="00525E4E"/>
    <w:rsid w:val="005261BC"/>
    <w:rsid w:val="00526B26"/>
    <w:rsid w:val="00526DED"/>
    <w:rsid w:val="005307BB"/>
    <w:rsid w:val="00531387"/>
    <w:rsid w:val="00532CBC"/>
    <w:rsid w:val="005336CB"/>
    <w:rsid w:val="00534F6A"/>
    <w:rsid w:val="005352E4"/>
    <w:rsid w:val="0053770F"/>
    <w:rsid w:val="0053791E"/>
    <w:rsid w:val="005379C2"/>
    <w:rsid w:val="0054042F"/>
    <w:rsid w:val="00540AEC"/>
    <w:rsid w:val="0054176E"/>
    <w:rsid w:val="00541826"/>
    <w:rsid w:val="0054287A"/>
    <w:rsid w:val="005438F6"/>
    <w:rsid w:val="005438FD"/>
    <w:rsid w:val="00543943"/>
    <w:rsid w:val="00543B90"/>
    <w:rsid w:val="0054445F"/>
    <w:rsid w:val="0054459A"/>
    <w:rsid w:val="00545340"/>
    <w:rsid w:val="00545A60"/>
    <w:rsid w:val="00545F44"/>
    <w:rsid w:val="00546574"/>
    <w:rsid w:val="00546791"/>
    <w:rsid w:val="005469DC"/>
    <w:rsid w:val="00546E8C"/>
    <w:rsid w:val="00547CBD"/>
    <w:rsid w:val="00550A62"/>
    <w:rsid w:val="00554048"/>
    <w:rsid w:val="005555D3"/>
    <w:rsid w:val="0055765C"/>
    <w:rsid w:val="00557941"/>
    <w:rsid w:val="0055794D"/>
    <w:rsid w:val="00560526"/>
    <w:rsid w:val="0056052B"/>
    <w:rsid w:val="005611E5"/>
    <w:rsid w:val="00561987"/>
    <w:rsid w:val="005620FA"/>
    <w:rsid w:val="00563CCB"/>
    <w:rsid w:val="00564413"/>
    <w:rsid w:val="005645E6"/>
    <w:rsid w:val="005647D0"/>
    <w:rsid w:val="00564CDC"/>
    <w:rsid w:val="00565593"/>
    <w:rsid w:val="00565CCD"/>
    <w:rsid w:val="005669BC"/>
    <w:rsid w:val="0056729A"/>
    <w:rsid w:val="005700EA"/>
    <w:rsid w:val="0057072C"/>
    <w:rsid w:val="00570BD9"/>
    <w:rsid w:val="005710AD"/>
    <w:rsid w:val="00571581"/>
    <w:rsid w:val="0057164D"/>
    <w:rsid w:val="00572383"/>
    <w:rsid w:val="00572C28"/>
    <w:rsid w:val="00572D83"/>
    <w:rsid w:val="00573A8C"/>
    <w:rsid w:val="00573B6E"/>
    <w:rsid w:val="00573BCF"/>
    <w:rsid w:val="00574C9A"/>
    <w:rsid w:val="00576122"/>
    <w:rsid w:val="00576A87"/>
    <w:rsid w:val="005826DB"/>
    <w:rsid w:val="005830D9"/>
    <w:rsid w:val="005830F0"/>
    <w:rsid w:val="00583A32"/>
    <w:rsid w:val="00583A97"/>
    <w:rsid w:val="00583B66"/>
    <w:rsid w:val="0058448A"/>
    <w:rsid w:val="00584D41"/>
    <w:rsid w:val="00585319"/>
    <w:rsid w:val="00586EE1"/>
    <w:rsid w:val="005871B2"/>
    <w:rsid w:val="00587EF2"/>
    <w:rsid w:val="00591924"/>
    <w:rsid w:val="00591C10"/>
    <w:rsid w:val="00592A95"/>
    <w:rsid w:val="00593E61"/>
    <w:rsid w:val="00594277"/>
    <w:rsid w:val="00596535"/>
    <w:rsid w:val="00597445"/>
    <w:rsid w:val="0059770C"/>
    <w:rsid w:val="00597748"/>
    <w:rsid w:val="00597993"/>
    <w:rsid w:val="005A0209"/>
    <w:rsid w:val="005A0792"/>
    <w:rsid w:val="005A07D0"/>
    <w:rsid w:val="005A083C"/>
    <w:rsid w:val="005A182E"/>
    <w:rsid w:val="005A2E39"/>
    <w:rsid w:val="005A3CB1"/>
    <w:rsid w:val="005A4B47"/>
    <w:rsid w:val="005A4C54"/>
    <w:rsid w:val="005A7ADA"/>
    <w:rsid w:val="005B03D9"/>
    <w:rsid w:val="005B07C3"/>
    <w:rsid w:val="005B1781"/>
    <w:rsid w:val="005B25B1"/>
    <w:rsid w:val="005B2874"/>
    <w:rsid w:val="005B38DF"/>
    <w:rsid w:val="005B6278"/>
    <w:rsid w:val="005B6D41"/>
    <w:rsid w:val="005B7031"/>
    <w:rsid w:val="005B77ED"/>
    <w:rsid w:val="005C0038"/>
    <w:rsid w:val="005C0472"/>
    <w:rsid w:val="005C04F5"/>
    <w:rsid w:val="005C16E9"/>
    <w:rsid w:val="005C1CB8"/>
    <w:rsid w:val="005C227A"/>
    <w:rsid w:val="005C290E"/>
    <w:rsid w:val="005C2F0D"/>
    <w:rsid w:val="005C3469"/>
    <w:rsid w:val="005C3EF2"/>
    <w:rsid w:val="005C3FEE"/>
    <w:rsid w:val="005C460A"/>
    <w:rsid w:val="005C47BF"/>
    <w:rsid w:val="005C5B0B"/>
    <w:rsid w:val="005C6025"/>
    <w:rsid w:val="005C7097"/>
    <w:rsid w:val="005C7944"/>
    <w:rsid w:val="005C7DF7"/>
    <w:rsid w:val="005D0426"/>
    <w:rsid w:val="005D042A"/>
    <w:rsid w:val="005D1275"/>
    <w:rsid w:val="005D24F9"/>
    <w:rsid w:val="005D2B5E"/>
    <w:rsid w:val="005D2F9E"/>
    <w:rsid w:val="005D3A64"/>
    <w:rsid w:val="005D3BA2"/>
    <w:rsid w:val="005D42F3"/>
    <w:rsid w:val="005D5F5B"/>
    <w:rsid w:val="005D6635"/>
    <w:rsid w:val="005D67A7"/>
    <w:rsid w:val="005D67CE"/>
    <w:rsid w:val="005D7180"/>
    <w:rsid w:val="005D7E45"/>
    <w:rsid w:val="005E0868"/>
    <w:rsid w:val="005E0954"/>
    <w:rsid w:val="005E0A38"/>
    <w:rsid w:val="005E0D2D"/>
    <w:rsid w:val="005E1791"/>
    <w:rsid w:val="005E2003"/>
    <w:rsid w:val="005E24EF"/>
    <w:rsid w:val="005E2D19"/>
    <w:rsid w:val="005E56C2"/>
    <w:rsid w:val="005E5FC0"/>
    <w:rsid w:val="005E621E"/>
    <w:rsid w:val="005E6692"/>
    <w:rsid w:val="005E700A"/>
    <w:rsid w:val="005E75C1"/>
    <w:rsid w:val="005F07E6"/>
    <w:rsid w:val="005F199B"/>
    <w:rsid w:val="005F3656"/>
    <w:rsid w:val="005F38D8"/>
    <w:rsid w:val="005F3A4A"/>
    <w:rsid w:val="005F4407"/>
    <w:rsid w:val="005F5953"/>
    <w:rsid w:val="005F6261"/>
    <w:rsid w:val="005F6540"/>
    <w:rsid w:val="005F6655"/>
    <w:rsid w:val="005F7E3B"/>
    <w:rsid w:val="00600AA3"/>
    <w:rsid w:val="00600CD3"/>
    <w:rsid w:val="006011BA"/>
    <w:rsid w:val="0060206D"/>
    <w:rsid w:val="00602BCD"/>
    <w:rsid w:val="00603347"/>
    <w:rsid w:val="006035FB"/>
    <w:rsid w:val="006046B4"/>
    <w:rsid w:val="00604823"/>
    <w:rsid w:val="00604FE4"/>
    <w:rsid w:val="0060612C"/>
    <w:rsid w:val="00606299"/>
    <w:rsid w:val="00606458"/>
    <w:rsid w:val="00606B59"/>
    <w:rsid w:val="00607D28"/>
    <w:rsid w:val="00610495"/>
    <w:rsid w:val="00610504"/>
    <w:rsid w:val="006106DF"/>
    <w:rsid w:val="0061078A"/>
    <w:rsid w:val="00610B97"/>
    <w:rsid w:val="00610E11"/>
    <w:rsid w:val="00611B12"/>
    <w:rsid w:val="00611CB7"/>
    <w:rsid w:val="0061202E"/>
    <w:rsid w:val="00612602"/>
    <w:rsid w:val="00612FF4"/>
    <w:rsid w:val="00613A4B"/>
    <w:rsid w:val="0061509A"/>
    <w:rsid w:val="00615377"/>
    <w:rsid w:val="006159FD"/>
    <w:rsid w:val="00616204"/>
    <w:rsid w:val="00616D53"/>
    <w:rsid w:val="00620207"/>
    <w:rsid w:val="006207D0"/>
    <w:rsid w:val="006227C4"/>
    <w:rsid w:val="00623214"/>
    <w:rsid w:val="006234A0"/>
    <w:rsid w:val="00623C51"/>
    <w:rsid w:val="00623CA3"/>
    <w:rsid w:val="0062418C"/>
    <w:rsid w:val="00626722"/>
    <w:rsid w:val="00626867"/>
    <w:rsid w:val="0062696B"/>
    <w:rsid w:val="00626BE1"/>
    <w:rsid w:val="00627409"/>
    <w:rsid w:val="0062747C"/>
    <w:rsid w:val="0063010C"/>
    <w:rsid w:val="006303C5"/>
    <w:rsid w:val="00630916"/>
    <w:rsid w:val="0063092D"/>
    <w:rsid w:val="00630DE2"/>
    <w:rsid w:val="00632899"/>
    <w:rsid w:val="00633396"/>
    <w:rsid w:val="0063362C"/>
    <w:rsid w:val="00635B32"/>
    <w:rsid w:val="00635CCD"/>
    <w:rsid w:val="00635FEA"/>
    <w:rsid w:val="006365D4"/>
    <w:rsid w:val="006368C4"/>
    <w:rsid w:val="0063749B"/>
    <w:rsid w:val="00637F62"/>
    <w:rsid w:val="006404C7"/>
    <w:rsid w:val="00640A24"/>
    <w:rsid w:val="00641393"/>
    <w:rsid w:val="00641994"/>
    <w:rsid w:val="00641F20"/>
    <w:rsid w:val="00642F2C"/>
    <w:rsid w:val="006430E3"/>
    <w:rsid w:val="0064423A"/>
    <w:rsid w:val="00644E67"/>
    <w:rsid w:val="00647230"/>
    <w:rsid w:val="00647FFA"/>
    <w:rsid w:val="00652C39"/>
    <w:rsid w:val="00655E4E"/>
    <w:rsid w:val="00655EC6"/>
    <w:rsid w:val="006570E9"/>
    <w:rsid w:val="00657F60"/>
    <w:rsid w:val="00661C9B"/>
    <w:rsid w:val="0066233F"/>
    <w:rsid w:val="006625BB"/>
    <w:rsid w:val="00662EE6"/>
    <w:rsid w:val="00663235"/>
    <w:rsid w:val="00663C39"/>
    <w:rsid w:val="00664632"/>
    <w:rsid w:val="006649A4"/>
    <w:rsid w:val="00665186"/>
    <w:rsid w:val="0066550E"/>
    <w:rsid w:val="00671AF8"/>
    <w:rsid w:val="006721C8"/>
    <w:rsid w:val="00672E67"/>
    <w:rsid w:val="00673B49"/>
    <w:rsid w:val="006746E0"/>
    <w:rsid w:val="0067482A"/>
    <w:rsid w:val="006757E6"/>
    <w:rsid w:val="00676320"/>
    <w:rsid w:val="006771C6"/>
    <w:rsid w:val="0067750A"/>
    <w:rsid w:val="00681E3F"/>
    <w:rsid w:val="006823C1"/>
    <w:rsid w:val="006828C5"/>
    <w:rsid w:val="006834AC"/>
    <w:rsid w:val="0068385A"/>
    <w:rsid w:val="00683C02"/>
    <w:rsid w:val="006846A6"/>
    <w:rsid w:val="00684813"/>
    <w:rsid w:val="00684EE2"/>
    <w:rsid w:val="00686DAB"/>
    <w:rsid w:val="00687570"/>
    <w:rsid w:val="0069009E"/>
    <w:rsid w:val="00690B14"/>
    <w:rsid w:val="006931FA"/>
    <w:rsid w:val="00694167"/>
    <w:rsid w:val="006941D6"/>
    <w:rsid w:val="006948F3"/>
    <w:rsid w:val="00694AB6"/>
    <w:rsid w:val="00695EFA"/>
    <w:rsid w:val="006962A8"/>
    <w:rsid w:val="0069657D"/>
    <w:rsid w:val="00697647"/>
    <w:rsid w:val="00697A5A"/>
    <w:rsid w:val="006A000D"/>
    <w:rsid w:val="006A01A2"/>
    <w:rsid w:val="006A13EF"/>
    <w:rsid w:val="006A147C"/>
    <w:rsid w:val="006A273D"/>
    <w:rsid w:val="006A3133"/>
    <w:rsid w:val="006A37FB"/>
    <w:rsid w:val="006A3DB1"/>
    <w:rsid w:val="006A61AD"/>
    <w:rsid w:val="006A6948"/>
    <w:rsid w:val="006A6F77"/>
    <w:rsid w:val="006A7F62"/>
    <w:rsid w:val="006B00D8"/>
    <w:rsid w:val="006B050F"/>
    <w:rsid w:val="006B37BD"/>
    <w:rsid w:val="006B5619"/>
    <w:rsid w:val="006B62DB"/>
    <w:rsid w:val="006B6682"/>
    <w:rsid w:val="006B6FD7"/>
    <w:rsid w:val="006B7D45"/>
    <w:rsid w:val="006C0B76"/>
    <w:rsid w:val="006C0B94"/>
    <w:rsid w:val="006C2577"/>
    <w:rsid w:val="006C31CB"/>
    <w:rsid w:val="006C3264"/>
    <w:rsid w:val="006C35D7"/>
    <w:rsid w:val="006C375B"/>
    <w:rsid w:val="006C45CA"/>
    <w:rsid w:val="006C473F"/>
    <w:rsid w:val="006C6913"/>
    <w:rsid w:val="006C6AA2"/>
    <w:rsid w:val="006C7073"/>
    <w:rsid w:val="006C72F0"/>
    <w:rsid w:val="006D05EB"/>
    <w:rsid w:val="006D19D8"/>
    <w:rsid w:val="006D292F"/>
    <w:rsid w:val="006D435E"/>
    <w:rsid w:val="006D472D"/>
    <w:rsid w:val="006D4E32"/>
    <w:rsid w:val="006D59FF"/>
    <w:rsid w:val="006D5E2C"/>
    <w:rsid w:val="006D6A3C"/>
    <w:rsid w:val="006D74C7"/>
    <w:rsid w:val="006E16F0"/>
    <w:rsid w:val="006E25E3"/>
    <w:rsid w:val="006E3596"/>
    <w:rsid w:val="006E3F85"/>
    <w:rsid w:val="006E5548"/>
    <w:rsid w:val="006E6194"/>
    <w:rsid w:val="006F0515"/>
    <w:rsid w:val="006F0711"/>
    <w:rsid w:val="006F0B86"/>
    <w:rsid w:val="006F19FC"/>
    <w:rsid w:val="006F23E9"/>
    <w:rsid w:val="006F253E"/>
    <w:rsid w:val="006F2D00"/>
    <w:rsid w:val="006F3154"/>
    <w:rsid w:val="006F3507"/>
    <w:rsid w:val="006F3944"/>
    <w:rsid w:val="006F4CAC"/>
    <w:rsid w:val="006F50E2"/>
    <w:rsid w:val="006F5285"/>
    <w:rsid w:val="006F6786"/>
    <w:rsid w:val="006F693F"/>
    <w:rsid w:val="00700970"/>
    <w:rsid w:val="00700FFB"/>
    <w:rsid w:val="007011AA"/>
    <w:rsid w:val="007023AA"/>
    <w:rsid w:val="00702FA1"/>
    <w:rsid w:val="007036BC"/>
    <w:rsid w:val="0070426C"/>
    <w:rsid w:val="0070642B"/>
    <w:rsid w:val="00706DB2"/>
    <w:rsid w:val="007077C6"/>
    <w:rsid w:val="00707AB5"/>
    <w:rsid w:val="00707F0D"/>
    <w:rsid w:val="007118E6"/>
    <w:rsid w:val="00712002"/>
    <w:rsid w:val="00712D34"/>
    <w:rsid w:val="00712D81"/>
    <w:rsid w:val="00713ADC"/>
    <w:rsid w:val="00715A87"/>
    <w:rsid w:val="007163AD"/>
    <w:rsid w:val="00716946"/>
    <w:rsid w:val="00717432"/>
    <w:rsid w:val="007177C6"/>
    <w:rsid w:val="007177CA"/>
    <w:rsid w:val="00720618"/>
    <w:rsid w:val="00720B0B"/>
    <w:rsid w:val="00722692"/>
    <w:rsid w:val="00723C31"/>
    <w:rsid w:val="0072457D"/>
    <w:rsid w:val="007247DB"/>
    <w:rsid w:val="00726D67"/>
    <w:rsid w:val="00731280"/>
    <w:rsid w:val="007312D2"/>
    <w:rsid w:val="00732E15"/>
    <w:rsid w:val="00734F2B"/>
    <w:rsid w:val="007358A5"/>
    <w:rsid w:val="00735E1C"/>
    <w:rsid w:val="0073743A"/>
    <w:rsid w:val="0074185B"/>
    <w:rsid w:val="00741F12"/>
    <w:rsid w:val="007423FE"/>
    <w:rsid w:val="007431A7"/>
    <w:rsid w:val="0074448D"/>
    <w:rsid w:val="00744F01"/>
    <w:rsid w:val="007457D8"/>
    <w:rsid w:val="00745D8A"/>
    <w:rsid w:val="00746F0E"/>
    <w:rsid w:val="007476A4"/>
    <w:rsid w:val="00750398"/>
    <w:rsid w:val="0075064C"/>
    <w:rsid w:val="00750874"/>
    <w:rsid w:val="0075093C"/>
    <w:rsid w:val="007513B3"/>
    <w:rsid w:val="00751DD3"/>
    <w:rsid w:val="007526BE"/>
    <w:rsid w:val="007536FA"/>
    <w:rsid w:val="00753AA8"/>
    <w:rsid w:val="00753FDE"/>
    <w:rsid w:val="007540AC"/>
    <w:rsid w:val="00754821"/>
    <w:rsid w:val="007549A0"/>
    <w:rsid w:val="007549E8"/>
    <w:rsid w:val="00755D8D"/>
    <w:rsid w:val="00757118"/>
    <w:rsid w:val="00760935"/>
    <w:rsid w:val="00760A51"/>
    <w:rsid w:val="007614C4"/>
    <w:rsid w:val="0076155E"/>
    <w:rsid w:val="0076211A"/>
    <w:rsid w:val="00762F61"/>
    <w:rsid w:val="00763955"/>
    <w:rsid w:val="00764331"/>
    <w:rsid w:val="00765AA0"/>
    <w:rsid w:val="00766C6E"/>
    <w:rsid w:val="0077167E"/>
    <w:rsid w:val="00771D23"/>
    <w:rsid w:val="00773DB3"/>
    <w:rsid w:val="007744C8"/>
    <w:rsid w:val="00774C6F"/>
    <w:rsid w:val="00774E0A"/>
    <w:rsid w:val="007767DE"/>
    <w:rsid w:val="00776890"/>
    <w:rsid w:val="00776F38"/>
    <w:rsid w:val="00781A93"/>
    <w:rsid w:val="00781FFF"/>
    <w:rsid w:val="007822EF"/>
    <w:rsid w:val="007852EB"/>
    <w:rsid w:val="0078659F"/>
    <w:rsid w:val="00790290"/>
    <w:rsid w:val="00791317"/>
    <w:rsid w:val="00793C45"/>
    <w:rsid w:val="00793F7A"/>
    <w:rsid w:val="007957B5"/>
    <w:rsid w:val="00795C2D"/>
    <w:rsid w:val="00796F10"/>
    <w:rsid w:val="00797154"/>
    <w:rsid w:val="00797701"/>
    <w:rsid w:val="00797705"/>
    <w:rsid w:val="007A0AB7"/>
    <w:rsid w:val="007A17C2"/>
    <w:rsid w:val="007A2D9F"/>
    <w:rsid w:val="007A3870"/>
    <w:rsid w:val="007A3E38"/>
    <w:rsid w:val="007A43C0"/>
    <w:rsid w:val="007A4DF8"/>
    <w:rsid w:val="007A64B3"/>
    <w:rsid w:val="007B0058"/>
    <w:rsid w:val="007B0368"/>
    <w:rsid w:val="007B1232"/>
    <w:rsid w:val="007B1693"/>
    <w:rsid w:val="007B181F"/>
    <w:rsid w:val="007B4A1B"/>
    <w:rsid w:val="007B552C"/>
    <w:rsid w:val="007B640B"/>
    <w:rsid w:val="007B6D3B"/>
    <w:rsid w:val="007B7C0B"/>
    <w:rsid w:val="007B7DFF"/>
    <w:rsid w:val="007C0760"/>
    <w:rsid w:val="007C0904"/>
    <w:rsid w:val="007C12C9"/>
    <w:rsid w:val="007C1A28"/>
    <w:rsid w:val="007C25B0"/>
    <w:rsid w:val="007C2E38"/>
    <w:rsid w:val="007C36F9"/>
    <w:rsid w:val="007C3E95"/>
    <w:rsid w:val="007C5E9E"/>
    <w:rsid w:val="007C68D8"/>
    <w:rsid w:val="007C72D0"/>
    <w:rsid w:val="007D0004"/>
    <w:rsid w:val="007D0B47"/>
    <w:rsid w:val="007D1241"/>
    <w:rsid w:val="007D1C52"/>
    <w:rsid w:val="007D1DB5"/>
    <w:rsid w:val="007D294E"/>
    <w:rsid w:val="007D29A1"/>
    <w:rsid w:val="007D3B8A"/>
    <w:rsid w:val="007D3F27"/>
    <w:rsid w:val="007D4D30"/>
    <w:rsid w:val="007D55B3"/>
    <w:rsid w:val="007D5A20"/>
    <w:rsid w:val="007D64BA"/>
    <w:rsid w:val="007D70A4"/>
    <w:rsid w:val="007E0716"/>
    <w:rsid w:val="007E0913"/>
    <w:rsid w:val="007E0D36"/>
    <w:rsid w:val="007E183A"/>
    <w:rsid w:val="007E278D"/>
    <w:rsid w:val="007E2D69"/>
    <w:rsid w:val="007E3E1D"/>
    <w:rsid w:val="007E480A"/>
    <w:rsid w:val="007E6157"/>
    <w:rsid w:val="007E6B6A"/>
    <w:rsid w:val="007E7CF5"/>
    <w:rsid w:val="007E7F42"/>
    <w:rsid w:val="007F0AA2"/>
    <w:rsid w:val="007F1621"/>
    <w:rsid w:val="007F18DF"/>
    <w:rsid w:val="007F21B8"/>
    <w:rsid w:val="007F27A5"/>
    <w:rsid w:val="007F296C"/>
    <w:rsid w:val="007F35B6"/>
    <w:rsid w:val="007F364D"/>
    <w:rsid w:val="007F4182"/>
    <w:rsid w:val="007F4512"/>
    <w:rsid w:val="007F5138"/>
    <w:rsid w:val="007F5199"/>
    <w:rsid w:val="007F5208"/>
    <w:rsid w:val="007F625F"/>
    <w:rsid w:val="007F798F"/>
    <w:rsid w:val="00800051"/>
    <w:rsid w:val="0080016A"/>
    <w:rsid w:val="0080254A"/>
    <w:rsid w:val="008025CE"/>
    <w:rsid w:val="00802F4E"/>
    <w:rsid w:val="00803A2F"/>
    <w:rsid w:val="00803FFD"/>
    <w:rsid w:val="00804875"/>
    <w:rsid w:val="008061C1"/>
    <w:rsid w:val="00807123"/>
    <w:rsid w:val="0080758B"/>
    <w:rsid w:val="00812FCD"/>
    <w:rsid w:val="008134CB"/>
    <w:rsid w:val="008139F4"/>
    <w:rsid w:val="00813C9C"/>
    <w:rsid w:val="008143A4"/>
    <w:rsid w:val="00814553"/>
    <w:rsid w:val="008149C1"/>
    <w:rsid w:val="008152B0"/>
    <w:rsid w:val="008157AD"/>
    <w:rsid w:val="0081700A"/>
    <w:rsid w:val="00817C51"/>
    <w:rsid w:val="00821763"/>
    <w:rsid w:val="00821D49"/>
    <w:rsid w:val="008245E5"/>
    <w:rsid w:val="00824F9E"/>
    <w:rsid w:val="00825029"/>
    <w:rsid w:val="00825E96"/>
    <w:rsid w:val="00827869"/>
    <w:rsid w:val="00830525"/>
    <w:rsid w:val="0083073D"/>
    <w:rsid w:val="0083087E"/>
    <w:rsid w:val="0083219E"/>
    <w:rsid w:val="0083275D"/>
    <w:rsid w:val="008341A7"/>
    <w:rsid w:val="00835CD4"/>
    <w:rsid w:val="008372FD"/>
    <w:rsid w:val="0083754E"/>
    <w:rsid w:val="0083759E"/>
    <w:rsid w:val="008376C4"/>
    <w:rsid w:val="008377BF"/>
    <w:rsid w:val="0083785C"/>
    <w:rsid w:val="0084000E"/>
    <w:rsid w:val="0084014F"/>
    <w:rsid w:val="00840387"/>
    <w:rsid w:val="00840593"/>
    <w:rsid w:val="00840860"/>
    <w:rsid w:val="00840D41"/>
    <w:rsid w:val="0084436F"/>
    <w:rsid w:val="00844395"/>
    <w:rsid w:val="00844E94"/>
    <w:rsid w:val="00845676"/>
    <w:rsid w:val="0085017C"/>
    <w:rsid w:val="0085086B"/>
    <w:rsid w:val="00851695"/>
    <w:rsid w:val="00852772"/>
    <w:rsid w:val="00852C1A"/>
    <w:rsid w:val="008545E5"/>
    <w:rsid w:val="00854786"/>
    <w:rsid w:val="008555C0"/>
    <w:rsid w:val="00855A53"/>
    <w:rsid w:val="0085604F"/>
    <w:rsid w:val="0085672C"/>
    <w:rsid w:val="00856DA8"/>
    <w:rsid w:val="00860F88"/>
    <w:rsid w:val="008619DE"/>
    <w:rsid w:val="00862576"/>
    <w:rsid w:val="008631A0"/>
    <w:rsid w:val="008635D4"/>
    <w:rsid w:val="00865774"/>
    <w:rsid w:val="008657FA"/>
    <w:rsid w:val="00865E08"/>
    <w:rsid w:val="0086671A"/>
    <w:rsid w:val="008668D2"/>
    <w:rsid w:val="00866BE1"/>
    <w:rsid w:val="008703F8"/>
    <w:rsid w:val="00871FA1"/>
    <w:rsid w:val="008720AD"/>
    <w:rsid w:val="0087226D"/>
    <w:rsid w:val="00874087"/>
    <w:rsid w:val="00874E45"/>
    <w:rsid w:val="00875B99"/>
    <w:rsid w:val="00875DA7"/>
    <w:rsid w:val="00876FAB"/>
    <w:rsid w:val="008772F9"/>
    <w:rsid w:val="0088007F"/>
    <w:rsid w:val="00880586"/>
    <w:rsid w:val="0088119C"/>
    <w:rsid w:val="00882CEC"/>
    <w:rsid w:val="00882EC0"/>
    <w:rsid w:val="008841E9"/>
    <w:rsid w:val="0088616A"/>
    <w:rsid w:val="00886A33"/>
    <w:rsid w:val="00886A38"/>
    <w:rsid w:val="00887412"/>
    <w:rsid w:val="008878DF"/>
    <w:rsid w:val="00887F8B"/>
    <w:rsid w:val="00890337"/>
    <w:rsid w:val="00890C6F"/>
    <w:rsid w:val="00891381"/>
    <w:rsid w:val="00891FEB"/>
    <w:rsid w:val="00892993"/>
    <w:rsid w:val="00893314"/>
    <w:rsid w:val="008934B3"/>
    <w:rsid w:val="0089358E"/>
    <w:rsid w:val="008937C0"/>
    <w:rsid w:val="00893D21"/>
    <w:rsid w:val="0089507E"/>
    <w:rsid w:val="00896792"/>
    <w:rsid w:val="00896FBB"/>
    <w:rsid w:val="00897E08"/>
    <w:rsid w:val="008A126C"/>
    <w:rsid w:val="008A21A9"/>
    <w:rsid w:val="008A28C8"/>
    <w:rsid w:val="008A3264"/>
    <w:rsid w:val="008A3A74"/>
    <w:rsid w:val="008A44C5"/>
    <w:rsid w:val="008A5D5B"/>
    <w:rsid w:val="008A6B75"/>
    <w:rsid w:val="008A7072"/>
    <w:rsid w:val="008A715E"/>
    <w:rsid w:val="008A78A8"/>
    <w:rsid w:val="008B168D"/>
    <w:rsid w:val="008B2520"/>
    <w:rsid w:val="008B464F"/>
    <w:rsid w:val="008B4EC3"/>
    <w:rsid w:val="008B582F"/>
    <w:rsid w:val="008B6ED0"/>
    <w:rsid w:val="008B70CA"/>
    <w:rsid w:val="008B7C31"/>
    <w:rsid w:val="008B7C41"/>
    <w:rsid w:val="008C0AD3"/>
    <w:rsid w:val="008C1678"/>
    <w:rsid w:val="008C1D3C"/>
    <w:rsid w:val="008C1F3B"/>
    <w:rsid w:val="008C3258"/>
    <w:rsid w:val="008C3928"/>
    <w:rsid w:val="008C5DE8"/>
    <w:rsid w:val="008C652C"/>
    <w:rsid w:val="008C6D54"/>
    <w:rsid w:val="008D0A1D"/>
    <w:rsid w:val="008D3F33"/>
    <w:rsid w:val="008D3F69"/>
    <w:rsid w:val="008D4309"/>
    <w:rsid w:val="008D4C1A"/>
    <w:rsid w:val="008D4E1F"/>
    <w:rsid w:val="008D5AB7"/>
    <w:rsid w:val="008D5FA0"/>
    <w:rsid w:val="008D66E1"/>
    <w:rsid w:val="008D6700"/>
    <w:rsid w:val="008D74EC"/>
    <w:rsid w:val="008E05D2"/>
    <w:rsid w:val="008E1F9B"/>
    <w:rsid w:val="008E207D"/>
    <w:rsid w:val="008E3099"/>
    <w:rsid w:val="008E3715"/>
    <w:rsid w:val="008E4C7F"/>
    <w:rsid w:val="008E4EC4"/>
    <w:rsid w:val="008E5AC6"/>
    <w:rsid w:val="008E5C3E"/>
    <w:rsid w:val="008E5DC0"/>
    <w:rsid w:val="008E6229"/>
    <w:rsid w:val="008E7708"/>
    <w:rsid w:val="008E7F86"/>
    <w:rsid w:val="008F0013"/>
    <w:rsid w:val="008F081C"/>
    <w:rsid w:val="008F1B69"/>
    <w:rsid w:val="008F1F11"/>
    <w:rsid w:val="008F2300"/>
    <w:rsid w:val="008F2850"/>
    <w:rsid w:val="008F3F51"/>
    <w:rsid w:val="008F50D9"/>
    <w:rsid w:val="008F550B"/>
    <w:rsid w:val="008F5D9E"/>
    <w:rsid w:val="008F644E"/>
    <w:rsid w:val="008F690E"/>
    <w:rsid w:val="008F6BFF"/>
    <w:rsid w:val="008F6E66"/>
    <w:rsid w:val="008F6FE9"/>
    <w:rsid w:val="008F7FD9"/>
    <w:rsid w:val="0090033D"/>
    <w:rsid w:val="009009A0"/>
    <w:rsid w:val="0090103A"/>
    <w:rsid w:val="009025D4"/>
    <w:rsid w:val="00902F89"/>
    <w:rsid w:val="009034CC"/>
    <w:rsid w:val="00903C92"/>
    <w:rsid w:val="009067E8"/>
    <w:rsid w:val="00906A4D"/>
    <w:rsid w:val="0090714D"/>
    <w:rsid w:val="00907C87"/>
    <w:rsid w:val="00910A5E"/>
    <w:rsid w:val="00910BDE"/>
    <w:rsid w:val="009119DB"/>
    <w:rsid w:val="0091331B"/>
    <w:rsid w:val="009135B9"/>
    <w:rsid w:val="00913C5B"/>
    <w:rsid w:val="00914AB1"/>
    <w:rsid w:val="00914AC2"/>
    <w:rsid w:val="0091529C"/>
    <w:rsid w:val="0091588D"/>
    <w:rsid w:val="00915FC0"/>
    <w:rsid w:val="00916010"/>
    <w:rsid w:val="00916232"/>
    <w:rsid w:val="00917856"/>
    <w:rsid w:val="009204EC"/>
    <w:rsid w:val="0092078B"/>
    <w:rsid w:val="00920A1B"/>
    <w:rsid w:val="009210A1"/>
    <w:rsid w:val="009214E3"/>
    <w:rsid w:val="009217B9"/>
    <w:rsid w:val="00922A55"/>
    <w:rsid w:val="00922D87"/>
    <w:rsid w:val="00925E35"/>
    <w:rsid w:val="0092770A"/>
    <w:rsid w:val="009303CE"/>
    <w:rsid w:val="00930841"/>
    <w:rsid w:val="00931182"/>
    <w:rsid w:val="00931784"/>
    <w:rsid w:val="0093239B"/>
    <w:rsid w:val="00932A66"/>
    <w:rsid w:val="00933964"/>
    <w:rsid w:val="00934F34"/>
    <w:rsid w:val="00935CF1"/>
    <w:rsid w:val="00935EAF"/>
    <w:rsid w:val="0093612E"/>
    <w:rsid w:val="00936475"/>
    <w:rsid w:val="00936502"/>
    <w:rsid w:val="009369B3"/>
    <w:rsid w:val="009370A7"/>
    <w:rsid w:val="0094086E"/>
    <w:rsid w:val="0094245F"/>
    <w:rsid w:val="0094259A"/>
    <w:rsid w:val="009431FE"/>
    <w:rsid w:val="00943476"/>
    <w:rsid w:val="009435D5"/>
    <w:rsid w:val="00943748"/>
    <w:rsid w:val="00946C14"/>
    <w:rsid w:val="0094783D"/>
    <w:rsid w:val="0095022A"/>
    <w:rsid w:val="00951A4F"/>
    <w:rsid w:val="0095234E"/>
    <w:rsid w:val="0095460C"/>
    <w:rsid w:val="00955618"/>
    <w:rsid w:val="00955831"/>
    <w:rsid w:val="00955D07"/>
    <w:rsid w:val="00956AA5"/>
    <w:rsid w:val="00956B46"/>
    <w:rsid w:val="00957F9C"/>
    <w:rsid w:val="009600C2"/>
    <w:rsid w:val="0096016A"/>
    <w:rsid w:val="0096084D"/>
    <w:rsid w:val="009611D3"/>
    <w:rsid w:val="00962541"/>
    <w:rsid w:val="00962815"/>
    <w:rsid w:val="00962916"/>
    <w:rsid w:val="00962A71"/>
    <w:rsid w:val="00962D2C"/>
    <w:rsid w:val="00962F24"/>
    <w:rsid w:val="009639C2"/>
    <w:rsid w:val="00963D7F"/>
    <w:rsid w:val="00964B71"/>
    <w:rsid w:val="0096589E"/>
    <w:rsid w:val="00965D18"/>
    <w:rsid w:val="0096704C"/>
    <w:rsid w:val="009677ED"/>
    <w:rsid w:val="00970BA6"/>
    <w:rsid w:val="00972D9C"/>
    <w:rsid w:val="00973E36"/>
    <w:rsid w:val="00974F32"/>
    <w:rsid w:val="00975313"/>
    <w:rsid w:val="00975657"/>
    <w:rsid w:val="0097676B"/>
    <w:rsid w:val="00980AF7"/>
    <w:rsid w:val="009814F6"/>
    <w:rsid w:val="0098195B"/>
    <w:rsid w:val="00981E0B"/>
    <w:rsid w:val="0098240D"/>
    <w:rsid w:val="00982755"/>
    <w:rsid w:val="00982B19"/>
    <w:rsid w:val="009830DF"/>
    <w:rsid w:val="00984AFA"/>
    <w:rsid w:val="009866C5"/>
    <w:rsid w:val="009867D9"/>
    <w:rsid w:val="00990428"/>
    <w:rsid w:val="009907E2"/>
    <w:rsid w:val="009929C9"/>
    <w:rsid w:val="009933D8"/>
    <w:rsid w:val="009936A4"/>
    <w:rsid w:val="0099454D"/>
    <w:rsid w:val="00994AA9"/>
    <w:rsid w:val="00995FAB"/>
    <w:rsid w:val="009962F3"/>
    <w:rsid w:val="009975DE"/>
    <w:rsid w:val="00997C64"/>
    <w:rsid w:val="00997D3E"/>
    <w:rsid w:val="009A2A0A"/>
    <w:rsid w:val="009A2C4C"/>
    <w:rsid w:val="009A3B31"/>
    <w:rsid w:val="009A3D02"/>
    <w:rsid w:val="009A5B08"/>
    <w:rsid w:val="009A657E"/>
    <w:rsid w:val="009A6D03"/>
    <w:rsid w:val="009A6DEB"/>
    <w:rsid w:val="009A7A4A"/>
    <w:rsid w:val="009B0066"/>
    <w:rsid w:val="009B0490"/>
    <w:rsid w:val="009B07CA"/>
    <w:rsid w:val="009B0C51"/>
    <w:rsid w:val="009B1152"/>
    <w:rsid w:val="009B2BB3"/>
    <w:rsid w:val="009B2FD6"/>
    <w:rsid w:val="009B3AAB"/>
    <w:rsid w:val="009B3E09"/>
    <w:rsid w:val="009B4831"/>
    <w:rsid w:val="009B4B24"/>
    <w:rsid w:val="009B4DA6"/>
    <w:rsid w:val="009B4FB1"/>
    <w:rsid w:val="009B52CF"/>
    <w:rsid w:val="009B56B6"/>
    <w:rsid w:val="009B5EA3"/>
    <w:rsid w:val="009B6846"/>
    <w:rsid w:val="009B70D8"/>
    <w:rsid w:val="009B7377"/>
    <w:rsid w:val="009C0315"/>
    <w:rsid w:val="009C0909"/>
    <w:rsid w:val="009C0CD8"/>
    <w:rsid w:val="009C15C8"/>
    <w:rsid w:val="009C41B7"/>
    <w:rsid w:val="009C4483"/>
    <w:rsid w:val="009C564D"/>
    <w:rsid w:val="009C60BB"/>
    <w:rsid w:val="009C62AB"/>
    <w:rsid w:val="009C64C3"/>
    <w:rsid w:val="009C7E4C"/>
    <w:rsid w:val="009D0886"/>
    <w:rsid w:val="009D0BF7"/>
    <w:rsid w:val="009D10AB"/>
    <w:rsid w:val="009D230B"/>
    <w:rsid w:val="009D2B5C"/>
    <w:rsid w:val="009D35E9"/>
    <w:rsid w:val="009D3B41"/>
    <w:rsid w:val="009D46BF"/>
    <w:rsid w:val="009D5311"/>
    <w:rsid w:val="009D67D8"/>
    <w:rsid w:val="009D7471"/>
    <w:rsid w:val="009E0960"/>
    <w:rsid w:val="009E0D65"/>
    <w:rsid w:val="009E30DC"/>
    <w:rsid w:val="009E45D9"/>
    <w:rsid w:val="009E47E8"/>
    <w:rsid w:val="009E4A53"/>
    <w:rsid w:val="009E4A6C"/>
    <w:rsid w:val="009E5ABA"/>
    <w:rsid w:val="009E6D4F"/>
    <w:rsid w:val="009F1EC1"/>
    <w:rsid w:val="009F26DF"/>
    <w:rsid w:val="009F2D25"/>
    <w:rsid w:val="009F46DF"/>
    <w:rsid w:val="009F50FD"/>
    <w:rsid w:val="009F60C1"/>
    <w:rsid w:val="009F6537"/>
    <w:rsid w:val="00A0017A"/>
    <w:rsid w:val="00A004BF"/>
    <w:rsid w:val="00A0127E"/>
    <w:rsid w:val="00A018C1"/>
    <w:rsid w:val="00A018FE"/>
    <w:rsid w:val="00A01D93"/>
    <w:rsid w:val="00A0258E"/>
    <w:rsid w:val="00A02DC0"/>
    <w:rsid w:val="00A03B48"/>
    <w:rsid w:val="00A0455C"/>
    <w:rsid w:val="00A049F5"/>
    <w:rsid w:val="00A05016"/>
    <w:rsid w:val="00A0721B"/>
    <w:rsid w:val="00A072EF"/>
    <w:rsid w:val="00A10879"/>
    <w:rsid w:val="00A12089"/>
    <w:rsid w:val="00A1352B"/>
    <w:rsid w:val="00A1391F"/>
    <w:rsid w:val="00A14121"/>
    <w:rsid w:val="00A14F10"/>
    <w:rsid w:val="00A158EA"/>
    <w:rsid w:val="00A16E4F"/>
    <w:rsid w:val="00A208C3"/>
    <w:rsid w:val="00A21AC9"/>
    <w:rsid w:val="00A21C6C"/>
    <w:rsid w:val="00A23C32"/>
    <w:rsid w:val="00A24240"/>
    <w:rsid w:val="00A2438E"/>
    <w:rsid w:val="00A24C72"/>
    <w:rsid w:val="00A24DA6"/>
    <w:rsid w:val="00A2651A"/>
    <w:rsid w:val="00A2743D"/>
    <w:rsid w:val="00A27EBA"/>
    <w:rsid w:val="00A30E2F"/>
    <w:rsid w:val="00A31D06"/>
    <w:rsid w:val="00A31E0E"/>
    <w:rsid w:val="00A3332F"/>
    <w:rsid w:val="00A34F76"/>
    <w:rsid w:val="00A359D8"/>
    <w:rsid w:val="00A36A3E"/>
    <w:rsid w:val="00A37272"/>
    <w:rsid w:val="00A37338"/>
    <w:rsid w:val="00A37592"/>
    <w:rsid w:val="00A41181"/>
    <w:rsid w:val="00A42102"/>
    <w:rsid w:val="00A42CD4"/>
    <w:rsid w:val="00A44B0F"/>
    <w:rsid w:val="00A459F1"/>
    <w:rsid w:val="00A46846"/>
    <w:rsid w:val="00A46FCD"/>
    <w:rsid w:val="00A472C5"/>
    <w:rsid w:val="00A478E6"/>
    <w:rsid w:val="00A50E7B"/>
    <w:rsid w:val="00A51D70"/>
    <w:rsid w:val="00A53EF9"/>
    <w:rsid w:val="00A5488C"/>
    <w:rsid w:val="00A565E7"/>
    <w:rsid w:val="00A575AA"/>
    <w:rsid w:val="00A60B78"/>
    <w:rsid w:val="00A60C91"/>
    <w:rsid w:val="00A6167A"/>
    <w:rsid w:val="00A61E7B"/>
    <w:rsid w:val="00A62A20"/>
    <w:rsid w:val="00A6319D"/>
    <w:rsid w:val="00A64A79"/>
    <w:rsid w:val="00A657F6"/>
    <w:rsid w:val="00A65BFB"/>
    <w:rsid w:val="00A66581"/>
    <w:rsid w:val="00A67915"/>
    <w:rsid w:val="00A7033C"/>
    <w:rsid w:val="00A70539"/>
    <w:rsid w:val="00A718D1"/>
    <w:rsid w:val="00A725F2"/>
    <w:rsid w:val="00A72715"/>
    <w:rsid w:val="00A72BD8"/>
    <w:rsid w:val="00A73DCB"/>
    <w:rsid w:val="00A74900"/>
    <w:rsid w:val="00A74BB6"/>
    <w:rsid w:val="00A74DAE"/>
    <w:rsid w:val="00A74E8F"/>
    <w:rsid w:val="00A76138"/>
    <w:rsid w:val="00A76883"/>
    <w:rsid w:val="00A769AE"/>
    <w:rsid w:val="00A76A20"/>
    <w:rsid w:val="00A80836"/>
    <w:rsid w:val="00A82084"/>
    <w:rsid w:val="00A82093"/>
    <w:rsid w:val="00A826D1"/>
    <w:rsid w:val="00A82E36"/>
    <w:rsid w:val="00A836FF"/>
    <w:rsid w:val="00A84403"/>
    <w:rsid w:val="00A875F3"/>
    <w:rsid w:val="00A90C32"/>
    <w:rsid w:val="00A91355"/>
    <w:rsid w:val="00A922DB"/>
    <w:rsid w:val="00A92ECE"/>
    <w:rsid w:val="00A948AA"/>
    <w:rsid w:val="00A9551A"/>
    <w:rsid w:val="00A96892"/>
    <w:rsid w:val="00A97728"/>
    <w:rsid w:val="00AA0024"/>
    <w:rsid w:val="00AA02AD"/>
    <w:rsid w:val="00AA2131"/>
    <w:rsid w:val="00AA291A"/>
    <w:rsid w:val="00AA316C"/>
    <w:rsid w:val="00AA4EE5"/>
    <w:rsid w:val="00AA54F4"/>
    <w:rsid w:val="00AA612E"/>
    <w:rsid w:val="00AA6622"/>
    <w:rsid w:val="00AA6E92"/>
    <w:rsid w:val="00AB057F"/>
    <w:rsid w:val="00AB0BAA"/>
    <w:rsid w:val="00AB11E4"/>
    <w:rsid w:val="00AB1FE2"/>
    <w:rsid w:val="00AB2D20"/>
    <w:rsid w:val="00AB34D1"/>
    <w:rsid w:val="00AB5839"/>
    <w:rsid w:val="00AB778A"/>
    <w:rsid w:val="00AB7D6D"/>
    <w:rsid w:val="00AC0121"/>
    <w:rsid w:val="00AC1D0C"/>
    <w:rsid w:val="00AC2FB0"/>
    <w:rsid w:val="00AC35DA"/>
    <w:rsid w:val="00AC363B"/>
    <w:rsid w:val="00AC3892"/>
    <w:rsid w:val="00AC428D"/>
    <w:rsid w:val="00AC4507"/>
    <w:rsid w:val="00AC4DA6"/>
    <w:rsid w:val="00AC7657"/>
    <w:rsid w:val="00AD103E"/>
    <w:rsid w:val="00AD1D4E"/>
    <w:rsid w:val="00AD21DC"/>
    <w:rsid w:val="00AD27E2"/>
    <w:rsid w:val="00AD3011"/>
    <w:rsid w:val="00AD44C1"/>
    <w:rsid w:val="00AD4A47"/>
    <w:rsid w:val="00AD54DC"/>
    <w:rsid w:val="00AD5E37"/>
    <w:rsid w:val="00AD6A53"/>
    <w:rsid w:val="00AD7A6E"/>
    <w:rsid w:val="00AE0A11"/>
    <w:rsid w:val="00AE0AC1"/>
    <w:rsid w:val="00AE1A11"/>
    <w:rsid w:val="00AE1D2D"/>
    <w:rsid w:val="00AE297B"/>
    <w:rsid w:val="00AE2FA2"/>
    <w:rsid w:val="00AE4C6B"/>
    <w:rsid w:val="00AE6C4A"/>
    <w:rsid w:val="00AE6EAF"/>
    <w:rsid w:val="00AF0047"/>
    <w:rsid w:val="00AF00FE"/>
    <w:rsid w:val="00AF0FCA"/>
    <w:rsid w:val="00AF1070"/>
    <w:rsid w:val="00AF11D1"/>
    <w:rsid w:val="00AF4116"/>
    <w:rsid w:val="00AF459E"/>
    <w:rsid w:val="00AF5410"/>
    <w:rsid w:val="00AF722F"/>
    <w:rsid w:val="00B00B20"/>
    <w:rsid w:val="00B014AD"/>
    <w:rsid w:val="00B014DC"/>
    <w:rsid w:val="00B01C1B"/>
    <w:rsid w:val="00B02321"/>
    <w:rsid w:val="00B03318"/>
    <w:rsid w:val="00B0415C"/>
    <w:rsid w:val="00B06F91"/>
    <w:rsid w:val="00B1059E"/>
    <w:rsid w:val="00B14029"/>
    <w:rsid w:val="00B148FC"/>
    <w:rsid w:val="00B14C8F"/>
    <w:rsid w:val="00B17114"/>
    <w:rsid w:val="00B178EB"/>
    <w:rsid w:val="00B17974"/>
    <w:rsid w:val="00B2124B"/>
    <w:rsid w:val="00B2258D"/>
    <w:rsid w:val="00B22B12"/>
    <w:rsid w:val="00B232ED"/>
    <w:rsid w:val="00B236A8"/>
    <w:rsid w:val="00B23900"/>
    <w:rsid w:val="00B23960"/>
    <w:rsid w:val="00B247E5"/>
    <w:rsid w:val="00B24997"/>
    <w:rsid w:val="00B24B15"/>
    <w:rsid w:val="00B24BCC"/>
    <w:rsid w:val="00B24D75"/>
    <w:rsid w:val="00B27F8C"/>
    <w:rsid w:val="00B30E16"/>
    <w:rsid w:val="00B30FB4"/>
    <w:rsid w:val="00B30FE2"/>
    <w:rsid w:val="00B3145E"/>
    <w:rsid w:val="00B315FB"/>
    <w:rsid w:val="00B3223D"/>
    <w:rsid w:val="00B322F2"/>
    <w:rsid w:val="00B3244F"/>
    <w:rsid w:val="00B324AC"/>
    <w:rsid w:val="00B327B5"/>
    <w:rsid w:val="00B329B6"/>
    <w:rsid w:val="00B32BD9"/>
    <w:rsid w:val="00B32E83"/>
    <w:rsid w:val="00B33B16"/>
    <w:rsid w:val="00B33DC5"/>
    <w:rsid w:val="00B34230"/>
    <w:rsid w:val="00B35151"/>
    <w:rsid w:val="00B35CE4"/>
    <w:rsid w:val="00B3618D"/>
    <w:rsid w:val="00B377DF"/>
    <w:rsid w:val="00B40A82"/>
    <w:rsid w:val="00B40D78"/>
    <w:rsid w:val="00B43168"/>
    <w:rsid w:val="00B43583"/>
    <w:rsid w:val="00B44B69"/>
    <w:rsid w:val="00B44E40"/>
    <w:rsid w:val="00B450E3"/>
    <w:rsid w:val="00B47542"/>
    <w:rsid w:val="00B47E57"/>
    <w:rsid w:val="00B51B7A"/>
    <w:rsid w:val="00B54268"/>
    <w:rsid w:val="00B54CC4"/>
    <w:rsid w:val="00B558A3"/>
    <w:rsid w:val="00B56813"/>
    <w:rsid w:val="00B56F99"/>
    <w:rsid w:val="00B576B4"/>
    <w:rsid w:val="00B611B1"/>
    <w:rsid w:val="00B615AF"/>
    <w:rsid w:val="00B61689"/>
    <w:rsid w:val="00B61AA3"/>
    <w:rsid w:val="00B61D1C"/>
    <w:rsid w:val="00B6287D"/>
    <w:rsid w:val="00B62D9C"/>
    <w:rsid w:val="00B6358A"/>
    <w:rsid w:val="00B6413A"/>
    <w:rsid w:val="00B64698"/>
    <w:rsid w:val="00B64D27"/>
    <w:rsid w:val="00B64EB1"/>
    <w:rsid w:val="00B65DB5"/>
    <w:rsid w:val="00B67673"/>
    <w:rsid w:val="00B67D49"/>
    <w:rsid w:val="00B7149C"/>
    <w:rsid w:val="00B715E8"/>
    <w:rsid w:val="00B71812"/>
    <w:rsid w:val="00B71AA5"/>
    <w:rsid w:val="00B72B9C"/>
    <w:rsid w:val="00B72E6A"/>
    <w:rsid w:val="00B73375"/>
    <w:rsid w:val="00B7404B"/>
    <w:rsid w:val="00B74351"/>
    <w:rsid w:val="00B749AE"/>
    <w:rsid w:val="00B751C5"/>
    <w:rsid w:val="00B76762"/>
    <w:rsid w:val="00B767BB"/>
    <w:rsid w:val="00B76D07"/>
    <w:rsid w:val="00B76D89"/>
    <w:rsid w:val="00B80638"/>
    <w:rsid w:val="00B81095"/>
    <w:rsid w:val="00B81523"/>
    <w:rsid w:val="00B81D5F"/>
    <w:rsid w:val="00B82C22"/>
    <w:rsid w:val="00B835EF"/>
    <w:rsid w:val="00B839D2"/>
    <w:rsid w:val="00B85E6C"/>
    <w:rsid w:val="00B85FFD"/>
    <w:rsid w:val="00B90E3E"/>
    <w:rsid w:val="00B90F0D"/>
    <w:rsid w:val="00B91808"/>
    <w:rsid w:val="00B91AFB"/>
    <w:rsid w:val="00B92F49"/>
    <w:rsid w:val="00B93FDA"/>
    <w:rsid w:val="00B9403E"/>
    <w:rsid w:val="00B95326"/>
    <w:rsid w:val="00B95AA8"/>
    <w:rsid w:val="00B95C1A"/>
    <w:rsid w:val="00B95E08"/>
    <w:rsid w:val="00B96FF3"/>
    <w:rsid w:val="00B970EC"/>
    <w:rsid w:val="00B97F72"/>
    <w:rsid w:val="00BA02DB"/>
    <w:rsid w:val="00BA0A5C"/>
    <w:rsid w:val="00BA2B9E"/>
    <w:rsid w:val="00BA3D5F"/>
    <w:rsid w:val="00BA427C"/>
    <w:rsid w:val="00BA46E7"/>
    <w:rsid w:val="00BA5679"/>
    <w:rsid w:val="00BA6502"/>
    <w:rsid w:val="00BA7117"/>
    <w:rsid w:val="00BA74C8"/>
    <w:rsid w:val="00BA7CF2"/>
    <w:rsid w:val="00BA7E17"/>
    <w:rsid w:val="00BB029A"/>
    <w:rsid w:val="00BB040C"/>
    <w:rsid w:val="00BB10FF"/>
    <w:rsid w:val="00BB1BC4"/>
    <w:rsid w:val="00BB2713"/>
    <w:rsid w:val="00BB2DEE"/>
    <w:rsid w:val="00BB3237"/>
    <w:rsid w:val="00BB46C7"/>
    <w:rsid w:val="00BB4B4F"/>
    <w:rsid w:val="00BB4E72"/>
    <w:rsid w:val="00BB4F2C"/>
    <w:rsid w:val="00BB558C"/>
    <w:rsid w:val="00BB5A07"/>
    <w:rsid w:val="00BB6314"/>
    <w:rsid w:val="00BB7A73"/>
    <w:rsid w:val="00BB7CE5"/>
    <w:rsid w:val="00BC0FDF"/>
    <w:rsid w:val="00BC14FC"/>
    <w:rsid w:val="00BC1FCA"/>
    <w:rsid w:val="00BC2A32"/>
    <w:rsid w:val="00BC2FC9"/>
    <w:rsid w:val="00BC40E3"/>
    <w:rsid w:val="00BC44D4"/>
    <w:rsid w:val="00BC4740"/>
    <w:rsid w:val="00BC50EC"/>
    <w:rsid w:val="00BC685B"/>
    <w:rsid w:val="00BC6F0E"/>
    <w:rsid w:val="00BC7BF1"/>
    <w:rsid w:val="00BD01AA"/>
    <w:rsid w:val="00BD1E8A"/>
    <w:rsid w:val="00BD4D8D"/>
    <w:rsid w:val="00BD5A1E"/>
    <w:rsid w:val="00BD7B63"/>
    <w:rsid w:val="00BE0C3F"/>
    <w:rsid w:val="00BE144E"/>
    <w:rsid w:val="00BE1947"/>
    <w:rsid w:val="00BE27BA"/>
    <w:rsid w:val="00BE2F8A"/>
    <w:rsid w:val="00BE30A5"/>
    <w:rsid w:val="00BE5669"/>
    <w:rsid w:val="00BE5B44"/>
    <w:rsid w:val="00BE7AA3"/>
    <w:rsid w:val="00BE7B92"/>
    <w:rsid w:val="00BE7E1C"/>
    <w:rsid w:val="00BF0F23"/>
    <w:rsid w:val="00BF102E"/>
    <w:rsid w:val="00BF19AD"/>
    <w:rsid w:val="00BF2D3F"/>
    <w:rsid w:val="00BF386F"/>
    <w:rsid w:val="00BF6BBB"/>
    <w:rsid w:val="00BF6C1F"/>
    <w:rsid w:val="00BF7E33"/>
    <w:rsid w:val="00BF7EBE"/>
    <w:rsid w:val="00C018C7"/>
    <w:rsid w:val="00C02064"/>
    <w:rsid w:val="00C02FBB"/>
    <w:rsid w:val="00C030E4"/>
    <w:rsid w:val="00C03181"/>
    <w:rsid w:val="00C03FC4"/>
    <w:rsid w:val="00C057A4"/>
    <w:rsid w:val="00C06F0A"/>
    <w:rsid w:val="00C105B5"/>
    <w:rsid w:val="00C13A19"/>
    <w:rsid w:val="00C14212"/>
    <w:rsid w:val="00C15A01"/>
    <w:rsid w:val="00C16B3C"/>
    <w:rsid w:val="00C22620"/>
    <w:rsid w:val="00C2331A"/>
    <w:rsid w:val="00C2373F"/>
    <w:rsid w:val="00C23BB3"/>
    <w:rsid w:val="00C24117"/>
    <w:rsid w:val="00C2480D"/>
    <w:rsid w:val="00C25007"/>
    <w:rsid w:val="00C25075"/>
    <w:rsid w:val="00C26CD0"/>
    <w:rsid w:val="00C27473"/>
    <w:rsid w:val="00C275C4"/>
    <w:rsid w:val="00C27E32"/>
    <w:rsid w:val="00C31634"/>
    <w:rsid w:val="00C31985"/>
    <w:rsid w:val="00C31E7E"/>
    <w:rsid w:val="00C3343B"/>
    <w:rsid w:val="00C33F73"/>
    <w:rsid w:val="00C341D8"/>
    <w:rsid w:val="00C34780"/>
    <w:rsid w:val="00C34EFC"/>
    <w:rsid w:val="00C36A60"/>
    <w:rsid w:val="00C40FAD"/>
    <w:rsid w:val="00C411EA"/>
    <w:rsid w:val="00C44684"/>
    <w:rsid w:val="00C44A0A"/>
    <w:rsid w:val="00C47B8A"/>
    <w:rsid w:val="00C50061"/>
    <w:rsid w:val="00C5048D"/>
    <w:rsid w:val="00C51036"/>
    <w:rsid w:val="00C510F5"/>
    <w:rsid w:val="00C5161C"/>
    <w:rsid w:val="00C51716"/>
    <w:rsid w:val="00C546B7"/>
    <w:rsid w:val="00C55CB5"/>
    <w:rsid w:val="00C5638A"/>
    <w:rsid w:val="00C564EE"/>
    <w:rsid w:val="00C57795"/>
    <w:rsid w:val="00C60948"/>
    <w:rsid w:val="00C60A7B"/>
    <w:rsid w:val="00C61C8B"/>
    <w:rsid w:val="00C61FA7"/>
    <w:rsid w:val="00C637A2"/>
    <w:rsid w:val="00C63E2C"/>
    <w:rsid w:val="00C64214"/>
    <w:rsid w:val="00C646EF"/>
    <w:rsid w:val="00C65331"/>
    <w:rsid w:val="00C65B36"/>
    <w:rsid w:val="00C65E46"/>
    <w:rsid w:val="00C6637B"/>
    <w:rsid w:val="00C66991"/>
    <w:rsid w:val="00C6701B"/>
    <w:rsid w:val="00C671F8"/>
    <w:rsid w:val="00C7132C"/>
    <w:rsid w:val="00C71B2B"/>
    <w:rsid w:val="00C7338C"/>
    <w:rsid w:val="00C74407"/>
    <w:rsid w:val="00C749DF"/>
    <w:rsid w:val="00C74F6B"/>
    <w:rsid w:val="00C75BD5"/>
    <w:rsid w:val="00C75C36"/>
    <w:rsid w:val="00C75D11"/>
    <w:rsid w:val="00C7705E"/>
    <w:rsid w:val="00C774D4"/>
    <w:rsid w:val="00C80606"/>
    <w:rsid w:val="00C80EF4"/>
    <w:rsid w:val="00C81E15"/>
    <w:rsid w:val="00C826C5"/>
    <w:rsid w:val="00C83ABD"/>
    <w:rsid w:val="00C84765"/>
    <w:rsid w:val="00C851DB"/>
    <w:rsid w:val="00C86B33"/>
    <w:rsid w:val="00C900F7"/>
    <w:rsid w:val="00C911EB"/>
    <w:rsid w:val="00C92654"/>
    <w:rsid w:val="00C92EB9"/>
    <w:rsid w:val="00C93E5F"/>
    <w:rsid w:val="00C94EA3"/>
    <w:rsid w:val="00C9542A"/>
    <w:rsid w:val="00C9590A"/>
    <w:rsid w:val="00C963A1"/>
    <w:rsid w:val="00C97F86"/>
    <w:rsid w:val="00CA2F17"/>
    <w:rsid w:val="00CA3486"/>
    <w:rsid w:val="00CA3E39"/>
    <w:rsid w:val="00CA44AF"/>
    <w:rsid w:val="00CA4864"/>
    <w:rsid w:val="00CA6963"/>
    <w:rsid w:val="00CA7D8A"/>
    <w:rsid w:val="00CB0F75"/>
    <w:rsid w:val="00CB0FE3"/>
    <w:rsid w:val="00CB1212"/>
    <w:rsid w:val="00CB1DF7"/>
    <w:rsid w:val="00CB1E9C"/>
    <w:rsid w:val="00CB21F0"/>
    <w:rsid w:val="00CB2F56"/>
    <w:rsid w:val="00CB3358"/>
    <w:rsid w:val="00CB4133"/>
    <w:rsid w:val="00CB52E0"/>
    <w:rsid w:val="00CB53F6"/>
    <w:rsid w:val="00CB6BF5"/>
    <w:rsid w:val="00CB76CD"/>
    <w:rsid w:val="00CC1A3F"/>
    <w:rsid w:val="00CC3ADF"/>
    <w:rsid w:val="00CC3F0A"/>
    <w:rsid w:val="00CC4180"/>
    <w:rsid w:val="00CC4256"/>
    <w:rsid w:val="00CC478F"/>
    <w:rsid w:val="00CC4D51"/>
    <w:rsid w:val="00CC5094"/>
    <w:rsid w:val="00CC553E"/>
    <w:rsid w:val="00CC5DF4"/>
    <w:rsid w:val="00CC5FC8"/>
    <w:rsid w:val="00CC6A7E"/>
    <w:rsid w:val="00CC7C11"/>
    <w:rsid w:val="00CC7D38"/>
    <w:rsid w:val="00CC7DB8"/>
    <w:rsid w:val="00CD00D9"/>
    <w:rsid w:val="00CD1109"/>
    <w:rsid w:val="00CD167F"/>
    <w:rsid w:val="00CD1CDC"/>
    <w:rsid w:val="00CD25DD"/>
    <w:rsid w:val="00CD2DD4"/>
    <w:rsid w:val="00CD3251"/>
    <w:rsid w:val="00CD36A0"/>
    <w:rsid w:val="00CD3B61"/>
    <w:rsid w:val="00CD3D0E"/>
    <w:rsid w:val="00CD58E6"/>
    <w:rsid w:val="00CD666B"/>
    <w:rsid w:val="00CD682C"/>
    <w:rsid w:val="00CD68A8"/>
    <w:rsid w:val="00CD77A6"/>
    <w:rsid w:val="00CE144E"/>
    <w:rsid w:val="00CE1801"/>
    <w:rsid w:val="00CE1C13"/>
    <w:rsid w:val="00CE27C3"/>
    <w:rsid w:val="00CE30A0"/>
    <w:rsid w:val="00CE3917"/>
    <w:rsid w:val="00CE4D10"/>
    <w:rsid w:val="00CE50C4"/>
    <w:rsid w:val="00CE7486"/>
    <w:rsid w:val="00CF0184"/>
    <w:rsid w:val="00CF0C27"/>
    <w:rsid w:val="00CF1235"/>
    <w:rsid w:val="00CF13FC"/>
    <w:rsid w:val="00CF1E2C"/>
    <w:rsid w:val="00CF20C1"/>
    <w:rsid w:val="00CF21D4"/>
    <w:rsid w:val="00CF246F"/>
    <w:rsid w:val="00CF2C96"/>
    <w:rsid w:val="00CF2DF3"/>
    <w:rsid w:val="00CF38A3"/>
    <w:rsid w:val="00CF41B7"/>
    <w:rsid w:val="00CF4858"/>
    <w:rsid w:val="00CF53E4"/>
    <w:rsid w:val="00CF542A"/>
    <w:rsid w:val="00CF5521"/>
    <w:rsid w:val="00CF57CB"/>
    <w:rsid w:val="00CF60C5"/>
    <w:rsid w:val="00CF705D"/>
    <w:rsid w:val="00D00696"/>
    <w:rsid w:val="00D00F59"/>
    <w:rsid w:val="00D018E1"/>
    <w:rsid w:val="00D01E64"/>
    <w:rsid w:val="00D02429"/>
    <w:rsid w:val="00D03197"/>
    <w:rsid w:val="00D03A83"/>
    <w:rsid w:val="00D03BE2"/>
    <w:rsid w:val="00D040CA"/>
    <w:rsid w:val="00D0480C"/>
    <w:rsid w:val="00D05F95"/>
    <w:rsid w:val="00D07685"/>
    <w:rsid w:val="00D07D7B"/>
    <w:rsid w:val="00D114DD"/>
    <w:rsid w:val="00D11CCD"/>
    <w:rsid w:val="00D11EC9"/>
    <w:rsid w:val="00D122B6"/>
    <w:rsid w:val="00D126F6"/>
    <w:rsid w:val="00D12A55"/>
    <w:rsid w:val="00D13446"/>
    <w:rsid w:val="00D14A86"/>
    <w:rsid w:val="00D1506E"/>
    <w:rsid w:val="00D15F09"/>
    <w:rsid w:val="00D16AF9"/>
    <w:rsid w:val="00D200B8"/>
    <w:rsid w:val="00D20843"/>
    <w:rsid w:val="00D224FE"/>
    <w:rsid w:val="00D22BC9"/>
    <w:rsid w:val="00D22C01"/>
    <w:rsid w:val="00D23B23"/>
    <w:rsid w:val="00D23DEB"/>
    <w:rsid w:val="00D241A0"/>
    <w:rsid w:val="00D25E9D"/>
    <w:rsid w:val="00D263C8"/>
    <w:rsid w:val="00D268EE"/>
    <w:rsid w:val="00D2699B"/>
    <w:rsid w:val="00D2738A"/>
    <w:rsid w:val="00D27B63"/>
    <w:rsid w:val="00D3044C"/>
    <w:rsid w:val="00D31643"/>
    <w:rsid w:val="00D324C3"/>
    <w:rsid w:val="00D328B7"/>
    <w:rsid w:val="00D33A2A"/>
    <w:rsid w:val="00D33C27"/>
    <w:rsid w:val="00D34162"/>
    <w:rsid w:val="00D346E4"/>
    <w:rsid w:val="00D34BC2"/>
    <w:rsid w:val="00D3508C"/>
    <w:rsid w:val="00D36869"/>
    <w:rsid w:val="00D36F20"/>
    <w:rsid w:val="00D37002"/>
    <w:rsid w:val="00D376B9"/>
    <w:rsid w:val="00D37750"/>
    <w:rsid w:val="00D37C1F"/>
    <w:rsid w:val="00D403AA"/>
    <w:rsid w:val="00D40BE1"/>
    <w:rsid w:val="00D41588"/>
    <w:rsid w:val="00D41CB7"/>
    <w:rsid w:val="00D425D5"/>
    <w:rsid w:val="00D42641"/>
    <w:rsid w:val="00D427FF"/>
    <w:rsid w:val="00D42B1F"/>
    <w:rsid w:val="00D44E2D"/>
    <w:rsid w:val="00D45ACC"/>
    <w:rsid w:val="00D46866"/>
    <w:rsid w:val="00D468C5"/>
    <w:rsid w:val="00D50197"/>
    <w:rsid w:val="00D50716"/>
    <w:rsid w:val="00D50C7F"/>
    <w:rsid w:val="00D514A8"/>
    <w:rsid w:val="00D520E7"/>
    <w:rsid w:val="00D522F5"/>
    <w:rsid w:val="00D54A9B"/>
    <w:rsid w:val="00D54BDF"/>
    <w:rsid w:val="00D55D57"/>
    <w:rsid w:val="00D55DE6"/>
    <w:rsid w:val="00D5662F"/>
    <w:rsid w:val="00D5753A"/>
    <w:rsid w:val="00D615CE"/>
    <w:rsid w:val="00D62730"/>
    <w:rsid w:val="00D63080"/>
    <w:rsid w:val="00D6473F"/>
    <w:rsid w:val="00D647D9"/>
    <w:rsid w:val="00D64F17"/>
    <w:rsid w:val="00D6536D"/>
    <w:rsid w:val="00D66425"/>
    <w:rsid w:val="00D66DEE"/>
    <w:rsid w:val="00D671B1"/>
    <w:rsid w:val="00D674F5"/>
    <w:rsid w:val="00D67CAA"/>
    <w:rsid w:val="00D70998"/>
    <w:rsid w:val="00D712FD"/>
    <w:rsid w:val="00D71856"/>
    <w:rsid w:val="00D71C1A"/>
    <w:rsid w:val="00D72309"/>
    <w:rsid w:val="00D72751"/>
    <w:rsid w:val="00D73CCC"/>
    <w:rsid w:val="00D74C8B"/>
    <w:rsid w:val="00D74DA8"/>
    <w:rsid w:val="00D75197"/>
    <w:rsid w:val="00D7546E"/>
    <w:rsid w:val="00D76AD3"/>
    <w:rsid w:val="00D77338"/>
    <w:rsid w:val="00D77A58"/>
    <w:rsid w:val="00D815B4"/>
    <w:rsid w:val="00D824C9"/>
    <w:rsid w:val="00D8328C"/>
    <w:rsid w:val="00D833B6"/>
    <w:rsid w:val="00D8557E"/>
    <w:rsid w:val="00D85EDB"/>
    <w:rsid w:val="00D864FA"/>
    <w:rsid w:val="00D87DD0"/>
    <w:rsid w:val="00D90472"/>
    <w:rsid w:val="00D908F3"/>
    <w:rsid w:val="00D910CE"/>
    <w:rsid w:val="00D91AD6"/>
    <w:rsid w:val="00D92016"/>
    <w:rsid w:val="00D92884"/>
    <w:rsid w:val="00D92AC4"/>
    <w:rsid w:val="00D92E64"/>
    <w:rsid w:val="00D94A7B"/>
    <w:rsid w:val="00D9500C"/>
    <w:rsid w:val="00D955F2"/>
    <w:rsid w:val="00D96506"/>
    <w:rsid w:val="00D9715D"/>
    <w:rsid w:val="00D974FD"/>
    <w:rsid w:val="00DA1510"/>
    <w:rsid w:val="00DA2634"/>
    <w:rsid w:val="00DA26CA"/>
    <w:rsid w:val="00DA3824"/>
    <w:rsid w:val="00DA4112"/>
    <w:rsid w:val="00DA55FF"/>
    <w:rsid w:val="00DA6F3F"/>
    <w:rsid w:val="00DA776D"/>
    <w:rsid w:val="00DB03FF"/>
    <w:rsid w:val="00DB1D85"/>
    <w:rsid w:val="00DB1E32"/>
    <w:rsid w:val="00DB2C91"/>
    <w:rsid w:val="00DB2CBB"/>
    <w:rsid w:val="00DB4541"/>
    <w:rsid w:val="00DB4D28"/>
    <w:rsid w:val="00DB5126"/>
    <w:rsid w:val="00DB6351"/>
    <w:rsid w:val="00DC02C9"/>
    <w:rsid w:val="00DC035F"/>
    <w:rsid w:val="00DC1BE4"/>
    <w:rsid w:val="00DC2C48"/>
    <w:rsid w:val="00DC585B"/>
    <w:rsid w:val="00DC6208"/>
    <w:rsid w:val="00DC7FC4"/>
    <w:rsid w:val="00DD01A4"/>
    <w:rsid w:val="00DD18D6"/>
    <w:rsid w:val="00DD24EE"/>
    <w:rsid w:val="00DD5B53"/>
    <w:rsid w:val="00DD7460"/>
    <w:rsid w:val="00DD789E"/>
    <w:rsid w:val="00DD79B8"/>
    <w:rsid w:val="00DD7A7A"/>
    <w:rsid w:val="00DD7F77"/>
    <w:rsid w:val="00DD7F78"/>
    <w:rsid w:val="00DE06FA"/>
    <w:rsid w:val="00DE0785"/>
    <w:rsid w:val="00DE1A52"/>
    <w:rsid w:val="00DE2933"/>
    <w:rsid w:val="00DE2C62"/>
    <w:rsid w:val="00DE3D85"/>
    <w:rsid w:val="00DE763A"/>
    <w:rsid w:val="00DF0FAB"/>
    <w:rsid w:val="00DF15FE"/>
    <w:rsid w:val="00DF215E"/>
    <w:rsid w:val="00DF2F19"/>
    <w:rsid w:val="00DF3597"/>
    <w:rsid w:val="00DF47FA"/>
    <w:rsid w:val="00DF51B0"/>
    <w:rsid w:val="00DF55A3"/>
    <w:rsid w:val="00DF5D6E"/>
    <w:rsid w:val="00DF6D52"/>
    <w:rsid w:val="00DF7BB3"/>
    <w:rsid w:val="00DF7CE2"/>
    <w:rsid w:val="00E00F1E"/>
    <w:rsid w:val="00E0369D"/>
    <w:rsid w:val="00E04406"/>
    <w:rsid w:val="00E04A0B"/>
    <w:rsid w:val="00E05253"/>
    <w:rsid w:val="00E061F1"/>
    <w:rsid w:val="00E06B9A"/>
    <w:rsid w:val="00E103ED"/>
    <w:rsid w:val="00E10410"/>
    <w:rsid w:val="00E113A9"/>
    <w:rsid w:val="00E12903"/>
    <w:rsid w:val="00E13145"/>
    <w:rsid w:val="00E13A28"/>
    <w:rsid w:val="00E1432D"/>
    <w:rsid w:val="00E156C4"/>
    <w:rsid w:val="00E1581C"/>
    <w:rsid w:val="00E16B8B"/>
    <w:rsid w:val="00E16C71"/>
    <w:rsid w:val="00E16D0C"/>
    <w:rsid w:val="00E176D7"/>
    <w:rsid w:val="00E179E1"/>
    <w:rsid w:val="00E20D31"/>
    <w:rsid w:val="00E20E82"/>
    <w:rsid w:val="00E20F3A"/>
    <w:rsid w:val="00E213BB"/>
    <w:rsid w:val="00E213E9"/>
    <w:rsid w:val="00E22322"/>
    <w:rsid w:val="00E2408F"/>
    <w:rsid w:val="00E24C6C"/>
    <w:rsid w:val="00E24FCF"/>
    <w:rsid w:val="00E26762"/>
    <w:rsid w:val="00E311C2"/>
    <w:rsid w:val="00E31C48"/>
    <w:rsid w:val="00E31E72"/>
    <w:rsid w:val="00E32399"/>
    <w:rsid w:val="00E32732"/>
    <w:rsid w:val="00E34594"/>
    <w:rsid w:val="00E34E53"/>
    <w:rsid w:val="00E352B0"/>
    <w:rsid w:val="00E35361"/>
    <w:rsid w:val="00E35622"/>
    <w:rsid w:val="00E36E13"/>
    <w:rsid w:val="00E37989"/>
    <w:rsid w:val="00E400C6"/>
    <w:rsid w:val="00E407D4"/>
    <w:rsid w:val="00E42027"/>
    <w:rsid w:val="00E424FA"/>
    <w:rsid w:val="00E433EF"/>
    <w:rsid w:val="00E44A03"/>
    <w:rsid w:val="00E46657"/>
    <w:rsid w:val="00E478B0"/>
    <w:rsid w:val="00E50277"/>
    <w:rsid w:val="00E51B01"/>
    <w:rsid w:val="00E51CB1"/>
    <w:rsid w:val="00E544AB"/>
    <w:rsid w:val="00E549D2"/>
    <w:rsid w:val="00E5668D"/>
    <w:rsid w:val="00E57629"/>
    <w:rsid w:val="00E57857"/>
    <w:rsid w:val="00E60EA8"/>
    <w:rsid w:val="00E631D9"/>
    <w:rsid w:val="00E65D0B"/>
    <w:rsid w:val="00E66682"/>
    <w:rsid w:val="00E67548"/>
    <w:rsid w:val="00E67AC7"/>
    <w:rsid w:val="00E71C12"/>
    <w:rsid w:val="00E72EAE"/>
    <w:rsid w:val="00E73BB0"/>
    <w:rsid w:val="00E73BB5"/>
    <w:rsid w:val="00E76034"/>
    <w:rsid w:val="00E77E15"/>
    <w:rsid w:val="00E802CA"/>
    <w:rsid w:val="00E813C0"/>
    <w:rsid w:val="00E8379D"/>
    <w:rsid w:val="00E8383A"/>
    <w:rsid w:val="00E83A3F"/>
    <w:rsid w:val="00E84682"/>
    <w:rsid w:val="00E879F6"/>
    <w:rsid w:val="00E907B1"/>
    <w:rsid w:val="00E90963"/>
    <w:rsid w:val="00E90D3B"/>
    <w:rsid w:val="00E90DB4"/>
    <w:rsid w:val="00E91435"/>
    <w:rsid w:val="00E916AA"/>
    <w:rsid w:val="00E91A74"/>
    <w:rsid w:val="00E93AD4"/>
    <w:rsid w:val="00E943CF"/>
    <w:rsid w:val="00E95D84"/>
    <w:rsid w:val="00E96A7E"/>
    <w:rsid w:val="00E96D2E"/>
    <w:rsid w:val="00E96D3A"/>
    <w:rsid w:val="00E973BF"/>
    <w:rsid w:val="00EA0505"/>
    <w:rsid w:val="00EA0B8B"/>
    <w:rsid w:val="00EA109F"/>
    <w:rsid w:val="00EA10B7"/>
    <w:rsid w:val="00EA190C"/>
    <w:rsid w:val="00EA1F0B"/>
    <w:rsid w:val="00EA3AA4"/>
    <w:rsid w:val="00EA3FFF"/>
    <w:rsid w:val="00EA591F"/>
    <w:rsid w:val="00EA60A5"/>
    <w:rsid w:val="00EA63EC"/>
    <w:rsid w:val="00EA76FD"/>
    <w:rsid w:val="00EA7B92"/>
    <w:rsid w:val="00EB09BB"/>
    <w:rsid w:val="00EB09ED"/>
    <w:rsid w:val="00EB1443"/>
    <w:rsid w:val="00EB1607"/>
    <w:rsid w:val="00EB2B69"/>
    <w:rsid w:val="00EB304E"/>
    <w:rsid w:val="00EB3239"/>
    <w:rsid w:val="00EB397A"/>
    <w:rsid w:val="00EB58F9"/>
    <w:rsid w:val="00EB6F97"/>
    <w:rsid w:val="00EB7513"/>
    <w:rsid w:val="00EB754B"/>
    <w:rsid w:val="00EB754E"/>
    <w:rsid w:val="00EB7C04"/>
    <w:rsid w:val="00EC00EF"/>
    <w:rsid w:val="00EC0214"/>
    <w:rsid w:val="00EC0706"/>
    <w:rsid w:val="00EC0B68"/>
    <w:rsid w:val="00EC0CBD"/>
    <w:rsid w:val="00EC30D9"/>
    <w:rsid w:val="00EC5D16"/>
    <w:rsid w:val="00EC7503"/>
    <w:rsid w:val="00EC77F1"/>
    <w:rsid w:val="00ED044D"/>
    <w:rsid w:val="00ED1041"/>
    <w:rsid w:val="00ED1AE6"/>
    <w:rsid w:val="00ED1BB8"/>
    <w:rsid w:val="00ED20BF"/>
    <w:rsid w:val="00ED2794"/>
    <w:rsid w:val="00ED42ED"/>
    <w:rsid w:val="00ED5ED1"/>
    <w:rsid w:val="00ED6437"/>
    <w:rsid w:val="00ED66FE"/>
    <w:rsid w:val="00EE0735"/>
    <w:rsid w:val="00EE0E95"/>
    <w:rsid w:val="00EE2804"/>
    <w:rsid w:val="00EE2B81"/>
    <w:rsid w:val="00EE35D3"/>
    <w:rsid w:val="00EE37A4"/>
    <w:rsid w:val="00EE4571"/>
    <w:rsid w:val="00EE4BB4"/>
    <w:rsid w:val="00EE5114"/>
    <w:rsid w:val="00EE5B28"/>
    <w:rsid w:val="00EE6DB3"/>
    <w:rsid w:val="00EE71A6"/>
    <w:rsid w:val="00EF13CC"/>
    <w:rsid w:val="00EF160A"/>
    <w:rsid w:val="00EF172D"/>
    <w:rsid w:val="00EF17BB"/>
    <w:rsid w:val="00EF1A76"/>
    <w:rsid w:val="00EF1C3D"/>
    <w:rsid w:val="00EF1E25"/>
    <w:rsid w:val="00EF1E79"/>
    <w:rsid w:val="00EF2207"/>
    <w:rsid w:val="00EF29DC"/>
    <w:rsid w:val="00EF47FF"/>
    <w:rsid w:val="00EF5723"/>
    <w:rsid w:val="00EF582C"/>
    <w:rsid w:val="00EF5DB7"/>
    <w:rsid w:val="00EF6106"/>
    <w:rsid w:val="00EF6664"/>
    <w:rsid w:val="00EF707D"/>
    <w:rsid w:val="00EF7E0D"/>
    <w:rsid w:val="00F013D3"/>
    <w:rsid w:val="00F02798"/>
    <w:rsid w:val="00F02ADF"/>
    <w:rsid w:val="00F05DC6"/>
    <w:rsid w:val="00F06FCE"/>
    <w:rsid w:val="00F100AA"/>
    <w:rsid w:val="00F10E73"/>
    <w:rsid w:val="00F11C05"/>
    <w:rsid w:val="00F12169"/>
    <w:rsid w:val="00F122BE"/>
    <w:rsid w:val="00F12BD3"/>
    <w:rsid w:val="00F131C9"/>
    <w:rsid w:val="00F1349B"/>
    <w:rsid w:val="00F137F9"/>
    <w:rsid w:val="00F139F4"/>
    <w:rsid w:val="00F20913"/>
    <w:rsid w:val="00F20E61"/>
    <w:rsid w:val="00F2320F"/>
    <w:rsid w:val="00F250BE"/>
    <w:rsid w:val="00F26050"/>
    <w:rsid w:val="00F26247"/>
    <w:rsid w:val="00F268CA"/>
    <w:rsid w:val="00F26F2F"/>
    <w:rsid w:val="00F27665"/>
    <w:rsid w:val="00F2775E"/>
    <w:rsid w:val="00F30F0E"/>
    <w:rsid w:val="00F311C6"/>
    <w:rsid w:val="00F31E60"/>
    <w:rsid w:val="00F3348F"/>
    <w:rsid w:val="00F338FA"/>
    <w:rsid w:val="00F3423E"/>
    <w:rsid w:val="00F36732"/>
    <w:rsid w:val="00F37F00"/>
    <w:rsid w:val="00F40AB4"/>
    <w:rsid w:val="00F412DE"/>
    <w:rsid w:val="00F41996"/>
    <w:rsid w:val="00F41BF4"/>
    <w:rsid w:val="00F432C4"/>
    <w:rsid w:val="00F43500"/>
    <w:rsid w:val="00F43573"/>
    <w:rsid w:val="00F440CB"/>
    <w:rsid w:val="00F446F0"/>
    <w:rsid w:val="00F44729"/>
    <w:rsid w:val="00F45AD0"/>
    <w:rsid w:val="00F4627D"/>
    <w:rsid w:val="00F5030F"/>
    <w:rsid w:val="00F512D4"/>
    <w:rsid w:val="00F5370F"/>
    <w:rsid w:val="00F541C2"/>
    <w:rsid w:val="00F543BA"/>
    <w:rsid w:val="00F54BA8"/>
    <w:rsid w:val="00F5554A"/>
    <w:rsid w:val="00F55FAA"/>
    <w:rsid w:val="00F56065"/>
    <w:rsid w:val="00F567A6"/>
    <w:rsid w:val="00F56D13"/>
    <w:rsid w:val="00F57730"/>
    <w:rsid w:val="00F5779D"/>
    <w:rsid w:val="00F57F75"/>
    <w:rsid w:val="00F60370"/>
    <w:rsid w:val="00F6138A"/>
    <w:rsid w:val="00F61485"/>
    <w:rsid w:val="00F6185D"/>
    <w:rsid w:val="00F6212A"/>
    <w:rsid w:val="00F62148"/>
    <w:rsid w:val="00F622AA"/>
    <w:rsid w:val="00F628C2"/>
    <w:rsid w:val="00F63883"/>
    <w:rsid w:val="00F63EE7"/>
    <w:rsid w:val="00F64B27"/>
    <w:rsid w:val="00F65101"/>
    <w:rsid w:val="00F6715E"/>
    <w:rsid w:val="00F67AAF"/>
    <w:rsid w:val="00F67BA3"/>
    <w:rsid w:val="00F725E3"/>
    <w:rsid w:val="00F727B3"/>
    <w:rsid w:val="00F728B7"/>
    <w:rsid w:val="00F728DE"/>
    <w:rsid w:val="00F7324A"/>
    <w:rsid w:val="00F73885"/>
    <w:rsid w:val="00F74643"/>
    <w:rsid w:val="00F74949"/>
    <w:rsid w:val="00F7632F"/>
    <w:rsid w:val="00F7677D"/>
    <w:rsid w:val="00F77282"/>
    <w:rsid w:val="00F77E23"/>
    <w:rsid w:val="00F8019B"/>
    <w:rsid w:val="00F80711"/>
    <w:rsid w:val="00F807E4"/>
    <w:rsid w:val="00F80B55"/>
    <w:rsid w:val="00F827BB"/>
    <w:rsid w:val="00F83621"/>
    <w:rsid w:val="00F83C0A"/>
    <w:rsid w:val="00F84750"/>
    <w:rsid w:val="00F84A05"/>
    <w:rsid w:val="00F85413"/>
    <w:rsid w:val="00F8629B"/>
    <w:rsid w:val="00F86395"/>
    <w:rsid w:val="00F8644A"/>
    <w:rsid w:val="00F866D0"/>
    <w:rsid w:val="00F86CE0"/>
    <w:rsid w:val="00F86F05"/>
    <w:rsid w:val="00F87008"/>
    <w:rsid w:val="00F87538"/>
    <w:rsid w:val="00F900BF"/>
    <w:rsid w:val="00F92F89"/>
    <w:rsid w:val="00F94135"/>
    <w:rsid w:val="00F942A6"/>
    <w:rsid w:val="00F9559C"/>
    <w:rsid w:val="00F95611"/>
    <w:rsid w:val="00F9592A"/>
    <w:rsid w:val="00F95C3A"/>
    <w:rsid w:val="00F96447"/>
    <w:rsid w:val="00F964C0"/>
    <w:rsid w:val="00F9757A"/>
    <w:rsid w:val="00F97A40"/>
    <w:rsid w:val="00F97ED7"/>
    <w:rsid w:val="00FA05DE"/>
    <w:rsid w:val="00FA0A63"/>
    <w:rsid w:val="00FA1C88"/>
    <w:rsid w:val="00FA1EA2"/>
    <w:rsid w:val="00FA25B1"/>
    <w:rsid w:val="00FA2C29"/>
    <w:rsid w:val="00FA38A2"/>
    <w:rsid w:val="00FA46F8"/>
    <w:rsid w:val="00FA51CD"/>
    <w:rsid w:val="00FA74CB"/>
    <w:rsid w:val="00FB0D64"/>
    <w:rsid w:val="00FB11EE"/>
    <w:rsid w:val="00FB15E7"/>
    <w:rsid w:val="00FB2727"/>
    <w:rsid w:val="00FB2C0C"/>
    <w:rsid w:val="00FB2D00"/>
    <w:rsid w:val="00FB4322"/>
    <w:rsid w:val="00FB7786"/>
    <w:rsid w:val="00FC05FF"/>
    <w:rsid w:val="00FC0832"/>
    <w:rsid w:val="00FC0EB5"/>
    <w:rsid w:val="00FC1148"/>
    <w:rsid w:val="00FC126D"/>
    <w:rsid w:val="00FC1C21"/>
    <w:rsid w:val="00FC200D"/>
    <w:rsid w:val="00FC222B"/>
    <w:rsid w:val="00FC2457"/>
    <w:rsid w:val="00FC2462"/>
    <w:rsid w:val="00FC28CB"/>
    <w:rsid w:val="00FC29B1"/>
    <w:rsid w:val="00FC4304"/>
    <w:rsid w:val="00FC457C"/>
    <w:rsid w:val="00FC5D47"/>
    <w:rsid w:val="00FD0012"/>
    <w:rsid w:val="00FD0F9A"/>
    <w:rsid w:val="00FD1CE9"/>
    <w:rsid w:val="00FD310A"/>
    <w:rsid w:val="00FD327A"/>
    <w:rsid w:val="00FD40FC"/>
    <w:rsid w:val="00FD4524"/>
    <w:rsid w:val="00FD4A55"/>
    <w:rsid w:val="00FD4CBC"/>
    <w:rsid w:val="00FD4DA0"/>
    <w:rsid w:val="00FD55B8"/>
    <w:rsid w:val="00FD630B"/>
    <w:rsid w:val="00FD638F"/>
    <w:rsid w:val="00FD6600"/>
    <w:rsid w:val="00FD677C"/>
    <w:rsid w:val="00FD6A29"/>
    <w:rsid w:val="00FD78A2"/>
    <w:rsid w:val="00FE1A14"/>
    <w:rsid w:val="00FE1A1F"/>
    <w:rsid w:val="00FE2AD2"/>
    <w:rsid w:val="00FE2F6B"/>
    <w:rsid w:val="00FE3216"/>
    <w:rsid w:val="00FE3489"/>
    <w:rsid w:val="00FE348F"/>
    <w:rsid w:val="00FE4C97"/>
    <w:rsid w:val="00FE5118"/>
    <w:rsid w:val="00FE686E"/>
    <w:rsid w:val="00FE7141"/>
    <w:rsid w:val="00FE7361"/>
    <w:rsid w:val="00FE74EA"/>
    <w:rsid w:val="00FE7C12"/>
    <w:rsid w:val="00FF1FEE"/>
    <w:rsid w:val="00FF22F2"/>
    <w:rsid w:val="00FF2791"/>
    <w:rsid w:val="00FF338D"/>
    <w:rsid w:val="00FF357D"/>
    <w:rsid w:val="00FF44C9"/>
    <w:rsid w:val="00FF6C1F"/>
    <w:rsid w:val="00FF6D60"/>
    <w:rsid w:val="00FF73EA"/>
  </w:rsids>
  <m:mathPr>
    <m:mathFont m:val="Cambria Math"/>
    <m:brkBin m:val="before"/>
    <m:brkBinSub m:val="--"/>
    <m:smallFrac m:val="off"/>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4608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新細明體" w:hAnsi="Times New Roman" w:cstheme="minorBidi"/>
        <w:kern w:val="2"/>
        <w:sz w:val="24"/>
        <w:szCs w:val="22"/>
        <w:lang w:val="en-US" w:eastAsia="zh-TW"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3D0E36"/>
    <w:pPr>
      <w:widowControl w:val="0"/>
    </w:pPr>
  </w:style>
  <w:style w:type="paragraph" w:styleId="1">
    <w:name w:val="heading 1"/>
    <w:basedOn w:val="a"/>
    <w:next w:val="a"/>
    <w:link w:val="10"/>
    <w:autoRedefine/>
    <w:uiPriority w:val="9"/>
    <w:qFormat/>
    <w:rsid w:val="00160C41"/>
    <w:pPr>
      <w:keepNext/>
      <w:widowControl/>
      <w:pBdr>
        <w:top w:val="nil"/>
        <w:left w:val="nil"/>
        <w:bottom w:val="nil"/>
        <w:right w:val="nil"/>
        <w:between w:val="nil"/>
        <w:bar w:val="nil"/>
      </w:pBdr>
      <w:spacing w:before="180" w:after="180" w:line="360" w:lineRule="auto"/>
      <w:jc w:val="center"/>
      <w:outlineLvl w:val="0"/>
    </w:pPr>
    <w:rPr>
      <w:rFonts w:eastAsia="Kaiti TC Regular" w:cs="Times New Roman"/>
      <w:b/>
      <w:bCs/>
      <w:kern w:val="52"/>
      <w:szCs w:val="24"/>
      <w:bdr w:val="nil"/>
      <w:lang w:eastAsia="en-US"/>
    </w:rPr>
  </w:style>
  <w:style w:type="paragraph" w:styleId="2">
    <w:name w:val="heading 2"/>
    <w:basedOn w:val="a"/>
    <w:next w:val="a"/>
    <w:link w:val="20"/>
    <w:uiPriority w:val="9"/>
    <w:unhideWhenUsed/>
    <w:qFormat/>
    <w:rsid w:val="00160C41"/>
    <w:pPr>
      <w:keepNext/>
      <w:widowControl/>
      <w:pBdr>
        <w:top w:val="nil"/>
        <w:left w:val="nil"/>
        <w:bottom w:val="nil"/>
        <w:right w:val="nil"/>
        <w:between w:val="nil"/>
        <w:bar w:val="nil"/>
      </w:pBdr>
      <w:spacing w:line="720" w:lineRule="auto"/>
      <w:outlineLvl w:val="1"/>
    </w:pPr>
    <w:rPr>
      <w:rFonts w:ascii="Kaiti TC Regular" w:eastAsia="Kaiti TC Regular" w:hAnsi="Kaiti TC Regular" w:cstheme="majorBidi"/>
      <w:b/>
      <w:bCs/>
      <w:kern w:val="0"/>
      <w:sz w:val="28"/>
      <w:szCs w:val="32"/>
      <w:bdr w:val="nil"/>
    </w:rPr>
  </w:style>
  <w:style w:type="paragraph" w:styleId="3">
    <w:name w:val="heading 3"/>
    <w:basedOn w:val="a"/>
    <w:next w:val="a"/>
    <w:link w:val="30"/>
    <w:uiPriority w:val="9"/>
    <w:unhideWhenUsed/>
    <w:qFormat/>
    <w:rsid w:val="00160C41"/>
    <w:pPr>
      <w:keepNext/>
      <w:widowControl/>
      <w:pBdr>
        <w:top w:val="nil"/>
        <w:left w:val="nil"/>
        <w:bottom w:val="nil"/>
        <w:right w:val="nil"/>
        <w:between w:val="nil"/>
        <w:bar w:val="nil"/>
      </w:pBdr>
      <w:spacing w:line="360" w:lineRule="auto"/>
      <w:outlineLvl w:val="2"/>
    </w:pPr>
    <w:rPr>
      <w:rFonts w:eastAsiaTheme="majorEastAsia" w:cs="Times New Roman"/>
      <w:bCs/>
      <w:i/>
      <w:kern w:val="0"/>
      <w:szCs w:val="24"/>
      <w:bdr w:val="nil"/>
      <w:lang w:val="de-DE" w:eastAsia="en-US"/>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uiPriority w:val="99"/>
    <w:rsid w:val="00434722"/>
    <w:rPr>
      <w:color w:val="0000FF"/>
      <w:u w:val="single"/>
    </w:rPr>
  </w:style>
  <w:style w:type="character" w:styleId="a4">
    <w:name w:val="line number"/>
    <w:basedOn w:val="a0"/>
    <w:uiPriority w:val="99"/>
    <w:semiHidden/>
    <w:unhideWhenUsed/>
    <w:rsid w:val="00160C41"/>
  </w:style>
  <w:style w:type="paragraph" w:customStyle="1" w:styleId="11">
    <w:name w:val="內文1"/>
    <w:rsid w:val="00160C41"/>
    <w:pPr>
      <w:widowControl w:val="0"/>
      <w:pBdr>
        <w:top w:val="nil"/>
        <w:left w:val="nil"/>
        <w:bottom w:val="nil"/>
        <w:right w:val="nil"/>
        <w:between w:val="nil"/>
        <w:bar w:val="nil"/>
      </w:pBdr>
    </w:pPr>
    <w:rPr>
      <w:rFonts w:eastAsia="Arial Unicode MS" w:hAnsi="Arial Unicode MS" w:cs="Arial Unicode MS"/>
      <w:color w:val="000000"/>
      <w:kern w:val="0"/>
      <w:szCs w:val="24"/>
      <w:u w:color="000000"/>
      <w:bdr w:val="nil"/>
    </w:rPr>
  </w:style>
  <w:style w:type="character" w:customStyle="1" w:styleId="10">
    <w:name w:val="標題 1 字元"/>
    <w:basedOn w:val="a0"/>
    <w:link w:val="1"/>
    <w:uiPriority w:val="9"/>
    <w:rsid w:val="00160C41"/>
    <w:rPr>
      <w:rFonts w:eastAsia="Kaiti TC Regular" w:cs="Times New Roman"/>
      <w:b/>
      <w:bCs/>
      <w:kern w:val="52"/>
      <w:szCs w:val="24"/>
      <w:bdr w:val="nil"/>
      <w:lang w:eastAsia="en-US"/>
    </w:rPr>
  </w:style>
  <w:style w:type="character" w:customStyle="1" w:styleId="20">
    <w:name w:val="標題 2 字元"/>
    <w:basedOn w:val="a0"/>
    <w:link w:val="2"/>
    <w:uiPriority w:val="9"/>
    <w:rsid w:val="00160C41"/>
    <w:rPr>
      <w:rFonts w:ascii="Kaiti TC Regular" w:eastAsia="Kaiti TC Regular" w:hAnsi="Kaiti TC Regular" w:cstheme="majorBidi"/>
      <w:b/>
      <w:bCs/>
      <w:kern w:val="0"/>
      <w:sz w:val="28"/>
      <w:szCs w:val="32"/>
      <w:bdr w:val="nil"/>
    </w:rPr>
  </w:style>
  <w:style w:type="character" w:customStyle="1" w:styleId="30">
    <w:name w:val="標題 3 字元"/>
    <w:basedOn w:val="a0"/>
    <w:link w:val="3"/>
    <w:uiPriority w:val="9"/>
    <w:rsid w:val="00160C41"/>
    <w:rPr>
      <w:rFonts w:eastAsiaTheme="majorEastAsia" w:cs="Times New Roman"/>
      <w:bCs/>
      <w:i/>
      <w:kern w:val="0"/>
      <w:szCs w:val="24"/>
      <w:bdr w:val="nil"/>
      <w:lang w:val="de-DE" w:eastAsia="en-US"/>
    </w:rPr>
  </w:style>
  <w:style w:type="table" w:customStyle="1" w:styleId="TableNormal1">
    <w:name w:val="Table Normal1"/>
    <w:rsid w:val="00160C41"/>
    <w:pPr>
      <w:pBdr>
        <w:top w:val="nil"/>
        <w:left w:val="nil"/>
        <w:bottom w:val="nil"/>
        <w:right w:val="nil"/>
        <w:between w:val="nil"/>
        <w:bar w:val="nil"/>
      </w:pBdr>
    </w:pPr>
    <w:rPr>
      <w:rFonts w:eastAsiaTheme="minorEastAsia" w:cs="Times New Roman"/>
      <w:kern w:val="0"/>
      <w:sz w:val="20"/>
      <w:szCs w:val="20"/>
      <w:bdr w:val="nil"/>
    </w:rPr>
    <w:tblPr>
      <w:tblInd w:w="0" w:type="dxa"/>
      <w:tblCellMar>
        <w:top w:w="0" w:type="dxa"/>
        <w:left w:w="0" w:type="dxa"/>
        <w:bottom w:w="0" w:type="dxa"/>
        <w:right w:w="0" w:type="dxa"/>
      </w:tblCellMar>
    </w:tblPr>
  </w:style>
  <w:style w:type="paragraph" w:styleId="a5">
    <w:name w:val="List Paragraph"/>
    <w:qFormat/>
    <w:rsid w:val="00160C41"/>
    <w:pPr>
      <w:widowControl w:val="0"/>
      <w:pBdr>
        <w:top w:val="nil"/>
        <w:left w:val="nil"/>
        <w:bottom w:val="nil"/>
        <w:right w:val="nil"/>
        <w:between w:val="nil"/>
        <w:bar w:val="nil"/>
      </w:pBdr>
      <w:ind w:left="480"/>
    </w:pPr>
    <w:rPr>
      <w:rFonts w:eastAsia="Arial Unicode MS" w:hAnsi="Arial Unicode MS" w:cs="Arial Unicode MS"/>
      <w:color w:val="000000"/>
      <w:kern w:val="0"/>
      <w:szCs w:val="24"/>
      <w:u w:color="000000"/>
      <w:bdr w:val="nil"/>
    </w:rPr>
  </w:style>
  <w:style w:type="numbering" w:customStyle="1" w:styleId="List0">
    <w:name w:val="List 0"/>
    <w:basedOn w:val="a2"/>
    <w:rsid w:val="00160C41"/>
    <w:pPr>
      <w:numPr>
        <w:numId w:val="17"/>
      </w:numPr>
    </w:pPr>
  </w:style>
  <w:style w:type="numbering" w:customStyle="1" w:styleId="List1">
    <w:name w:val="List 1"/>
    <w:basedOn w:val="a2"/>
    <w:rsid w:val="00160C41"/>
    <w:pPr>
      <w:numPr>
        <w:numId w:val="2"/>
      </w:numPr>
    </w:pPr>
  </w:style>
  <w:style w:type="numbering" w:customStyle="1" w:styleId="21">
    <w:name w:val="清單 21"/>
    <w:basedOn w:val="a2"/>
    <w:rsid w:val="00160C41"/>
    <w:pPr>
      <w:numPr>
        <w:numId w:val="15"/>
      </w:numPr>
    </w:pPr>
  </w:style>
  <w:style w:type="paragraph" w:styleId="a6">
    <w:name w:val="Balloon Text"/>
    <w:basedOn w:val="a"/>
    <w:link w:val="a7"/>
    <w:uiPriority w:val="99"/>
    <w:semiHidden/>
    <w:unhideWhenUsed/>
    <w:rsid w:val="00160C41"/>
    <w:pPr>
      <w:widowControl/>
      <w:pBdr>
        <w:top w:val="nil"/>
        <w:left w:val="nil"/>
        <w:bottom w:val="nil"/>
        <w:right w:val="nil"/>
        <w:between w:val="nil"/>
        <w:bar w:val="nil"/>
      </w:pBdr>
    </w:pPr>
    <w:rPr>
      <w:rFonts w:ascii="Heiti TC Light" w:eastAsia="Heiti TC Light" w:cs="Times New Roman"/>
      <w:kern w:val="0"/>
      <w:sz w:val="18"/>
      <w:szCs w:val="18"/>
      <w:bdr w:val="nil"/>
      <w:lang w:eastAsia="en-US"/>
    </w:rPr>
  </w:style>
  <w:style w:type="character" w:customStyle="1" w:styleId="a7">
    <w:name w:val="註解方塊文字 字元"/>
    <w:basedOn w:val="a0"/>
    <w:link w:val="a6"/>
    <w:uiPriority w:val="99"/>
    <w:semiHidden/>
    <w:rsid w:val="00160C41"/>
    <w:rPr>
      <w:rFonts w:ascii="Heiti TC Light" w:eastAsia="Heiti TC Light" w:cs="Times New Roman"/>
      <w:kern w:val="0"/>
      <w:sz w:val="18"/>
      <w:szCs w:val="18"/>
      <w:bdr w:val="nil"/>
      <w:lang w:eastAsia="en-US"/>
    </w:rPr>
  </w:style>
  <w:style w:type="character" w:styleId="a8">
    <w:name w:val="annotation reference"/>
    <w:basedOn w:val="a0"/>
    <w:uiPriority w:val="99"/>
    <w:semiHidden/>
    <w:unhideWhenUsed/>
    <w:rsid w:val="00160C41"/>
    <w:rPr>
      <w:sz w:val="18"/>
      <w:szCs w:val="18"/>
    </w:rPr>
  </w:style>
  <w:style w:type="paragraph" w:styleId="a9">
    <w:name w:val="annotation text"/>
    <w:basedOn w:val="a"/>
    <w:link w:val="aa"/>
    <w:uiPriority w:val="99"/>
    <w:unhideWhenUsed/>
    <w:rsid w:val="00160C41"/>
    <w:pPr>
      <w:widowControl/>
      <w:pBdr>
        <w:top w:val="nil"/>
        <w:left w:val="nil"/>
        <w:bottom w:val="nil"/>
        <w:right w:val="nil"/>
        <w:between w:val="nil"/>
        <w:bar w:val="nil"/>
      </w:pBdr>
    </w:pPr>
    <w:rPr>
      <w:rFonts w:eastAsiaTheme="minorEastAsia" w:cs="Times New Roman"/>
      <w:kern w:val="0"/>
      <w:szCs w:val="24"/>
      <w:bdr w:val="nil"/>
      <w:lang w:eastAsia="en-US"/>
    </w:rPr>
  </w:style>
  <w:style w:type="character" w:customStyle="1" w:styleId="aa">
    <w:name w:val="註解文字 字元"/>
    <w:basedOn w:val="a0"/>
    <w:link w:val="a9"/>
    <w:uiPriority w:val="99"/>
    <w:rsid w:val="00160C41"/>
    <w:rPr>
      <w:rFonts w:eastAsiaTheme="minorEastAsia" w:cs="Times New Roman"/>
      <w:kern w:val="0"/>
      <w:szCs w:val="24"/>
      <w:bdr w:val="nil"/>
      <w:lang w:eastAsia="en-US"/>
    </w:rPr>
  </w:style>
  <w:style w:type="paragraph" w:styleId="ab">
    <w:name w:val="annotation subject"/>
    <w:basedOn w:val="a9"/>
    <w:next w:val="a9"/>
    <w:link w:val="ac"/>
    <w:uiPriority w:val="99"/>
    <w:semiHidden/>
    <w:unhideWhenUsed/>
    <w:rsid w:val="00160C41"/>
    <w:rPr>
      <w:b/>
      <w:bCs/>
    </w:rPr>
  </w:style>
  <w:style w:type="character" w:customStyle="1" w:styleId="ac">
    <w:name w:val="註解主旨 字元"/>
    <w:basedOn w:val="aa"/>
    <w:link w:val="ab"/>
    <w:uiPriority w:val="99"/>
    <w:semiHidden/>
    <w:rsid w:val="00160C41"/>
    <w:rPr>
      <w:rFonts w:eastAsiaTheme="minorEastAsia" w:cs="Times New Roman"/>
      <w:b/>
      <w:bCs/>
      <w:kern w:val="0"/>
      <w:szCs w:val="24"/>
      <w:bdr w:val="nil"/>
      <w:lang w:eastAsia="en-US"/>
    </w:rPr>
  </w:style>
  <w:style w:type="table" w:styleId="ad">
    <w:name w:val="Table Grid"/>
    <w:basedOn w:val="a1"/>
    <w:uiPriority w:val="59"/>
    <w:rsid w:val="00160C41"/>
    <w:rPr>
      <w:rFonts w:asciiTheme="minorHAnsi" w:eastAsiaTheme="minorEastAsia" w:hAnsiTheme="minorHAnsi"/>
      <w:szCs w:val="24"/>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12">
    <w:name w:val="一般1"/>
    <w:rsid w:val="00160C41"/>
    <w:pPr>
      <w:widowControl w:val="0"/>
      <w:adjustRightInd w:val="0"/>
      <w:spacing w:line="360" w:lineRule="atLeast"/>
      <w:textAlignment w:val="baseline"/>
    </w:pPr>
    <w:rPr>
      <w:rFonts w:ascii="細明體" w:eastAsia="細明體" w:cs="Times New Roman"/>
      <w:kern w:val="0"/>
      <w:szCs w:val="20"/>
    </w:rPr>
  </w:style>
  <w:style w:type="paragraph" w:styleId="ae">
    <w:name w:val="Date"/>
    <w:basedOn w:val="a"/>
    <w:next w:val="a"/>
    <w:link w:val="af"/>
    <w:uiPriority w:val="99"/>
    <w:unhideWhenUsed/>
    <w:rsid w:val="00160C41"/>
    <w:pPr>
      <w:widowControl/>
      <w:pBdr>
        <w:top w:val="nil"/>
        <w:left w:val="nil"/>
        <w:bottom w:val="nil"/>
        <w:right w:val="nil"/>
        <w:between w:val="nil"/>
        <w:bar w:val="nil"/>
      </w:pBdr>
      <w:jc w:val="right"/>
    </w:pPr>
    <w:rPr>
      <w:rFonts w:ascii="Kaiti TC Regular" w:eastAsia="Kaiti TC Regular" w:hAnsi="Kaiti TC Regular" w:cs="Times New Roman"/>
      <w:b/>
      <w:bCs/>
      <w:kern w:val="0"/>
      <w:sz w:val="36"/>
      <w:szCs w:val="36"/>
      <w:bdr w:val="nil"/>
    </w:rPr>
  </w:style>
  <w:style w:type="character" w:customStyle="1" w:styleId="af">
    <w:name w:val="日期 字元"/>
    <w:basedOn w:val="a0"/>
    <w:link w:val="ae"/>
    <w:uiPriority w:val="99"/>
    <w:rsid w:val="00160C41"/>
    <w:rPr>
      <w:rFonts w:ascii="Kaiti TC Regular" w:eastAsia="Kaiti TC Regular" w:hAnsi="Kaiti TC Regular" w:cs="Times New Roman"/>
      <w:b/>
      <w:bCs/>
      <w:kern w:val="0"/>
      <w:sz w:val="36"/>
      <w:szCs w:val="36"/>
      <w:bdr w:val="nil"/>
    </w:rPr>
  </w:style>
  <w:style w:type="paragraph" w:styleId="af0">
    <w:name w:val="footer"/>
    <w:basedOn w:val="a"/>
    <w:link w:val="af1"/>
    <w:uiPriority w:val="99"/>
    <w:unhideWhenUsed/>
    <w:rsid w:val="00160C41"/>
    <w:pPr>
      <w:widowControl/>
      <w:pBdr>
        <w:top w:val="nil"/>
        <w:left w:val="nil"/>
        <w:bottom w:val="nil"/>
        <w:right w:val="nil"/>
        <w:between w:val="nil"/>
        <w:bar w:val="nil"/>
      </w:pBdr>
      <w:tabs>
        <w:tab w:val="center" w:pos="4153"/>
        <w:tab w:val="right" w:pos="8306"/>
      </w:tabs>
      <w:snapToGrid w:val="0"/>
    </w:pPr>
    <w:rPr>
      <w:rFonts w:eastAsiaTheme="minorEastAsia" w:cs="Times New Roman"/>
      <w:kern w:val="0"/>
      <w:sz w:val="20"/>
      <w:szCs w:val="20"/>
      <w:bdr w:val="nil"/>
      <w:lang w:eastAsia="en-US"/>
    </w:rPr>
  </w:style>
  <w:style w:type="character" w:customStyle="1" w:styleId="af1">
    <w:name w:val="頁尾 字元"/>
    <w:basedOn w:val="a0"/>
    <w:link w:val="af0"/>
    <w:uiPriority w:val="99"/>
    <w:rsid w:val="00160C41"/>
    <w:rPr>
      <w:rFonts w:eastAsiaTheme="minorEastAsia" w:cs="Times New Roman"/>
      <w:kern w:val="0"/>
      <w:sz w:val="20"/>
      <w:szCs w:val="20"/>
      <w:bdr w:val="nil"/>
      <w:lang w:eastAsia="en-US"/>
    </w:rPr>
  </w:style>
  <w:style w:type="character" w:styleId="af2">
    <w:name w:val="page number"/>
    <w:basedOn w:val="a0"/>
    <w:uiPriority w:val="99"/>
    <w:semiHidden/>
    <w:unhideWhenUsed/>
    <w:rsid w:val="00160C41"/>
  </w:style>
  <w:style w:type="paragraph" w:styleId="af3">
    <w:name w:val="header"/>
    <w:basedOn w:val="a"/>
    <w:link w:val="af4"/>
    <w:uiPriority w:val="99"/>
    <w:unhideWhenUsed/>
    <w:rsid w:val="00160C41"/>
    <w:pPr>
      <w:widowControl/>
      <w:pBdr>
        <w:top w:val="nil"/>
        <w:left w:val="nil"/>
        <w:bottom w:val="nil"/>
        <w:right w:val="nil"/>
        <w:between w:val="nil"/>
        <w:bar w:val="nil"/>
      </w:pBdr>
      <w:tabs>
        <w:tab w:val="center" w:pos="4153"/>
        <w:tab w:val="right" w:pos="8306"/>
      </w:tabs>
      <w:snapToGrid w:val="0"/>
    </w:pPr>
    <w:rPr>
      <w:rFonts w:eastAsiaTheme="minorEastAsia" w:cs="Times New Roman"/>
      <w:kern w:val="0"/>
      <w:sz w:val="20"/>
      <w:szCs w:val="20"/>
      <w:bdr w:val="nil"/>
      <w:lang w:eastAsia="en-US"/>
    </w:rPr>
  </w:style>
  <w:style w:type="character" w:customStyle="1" w:styleId="af4">
    <w:name w:val="頁首 字元"/>
    <w:basedOn w:val="a0"/>
    <w:link w:val="af3"/>
    <w:uiPriority w:val="99"/>
    <w:rsid w:val="00160C41"/>
    <w:rPr>
      <w:rFonts w:eastAsiaTheme="minorEastAsia" w:cs="Times New Roman"/>
      <w:kern w:val="0"/>
      <w:sz w:val="20"/>
      <w:szCs w:val="20"/>
      <w:bdr w:val="nil"/>
      <w:lang w:eastAsia="en-US"/>
    </w:rPr>
  </w:style>
  <w:style w:type="paragraph" w:styleId="af5">
    <w:name w:val="Revision"/>
    <w:hidden/>
    <w:uiPriority w:val="99"/>
    <w:semiHidden/>
    <w:rsid w:val="00160C41"/>
    <w:rPr>
      <w:rFonts w:eastAsiaTheme="minorEastAsia" w:cs="Times New Roman"/>
      <w:kern w:val="0"/>
      <w:szCs w:val="24"/>
      <w:bdr w:val="nil"/>
      <w:lang w:eastAsia="en-US"/>
    </w:rPr>
  </w:style>
  <w:style w:type="paragraph" w:styleId="Web">
    <w:name w:val="Normal (Web)"/>
    <w:basedOn w:val="a"/>
    <w:uiPriority w:val="99"/>
    <w:unhideWhenUsed/>
    <w:rsid w:val="00160C41"/>
    <w:pPr>
      <w:widowControl/>
      <w:spacing w:before="100" w:beforeAutospacing="1" w:after="100" w:afterAutospacing="1"/>
    </w:pPr>
    <w:rPr>
      <w:rFonts w:ascii="Times" w:eastAsiaTheme="minorEastAsia" w:hAnsi="Times" w:cs="Times New Roman"/>
      <w:kern w:val="0"/>
      <w:sz w:val="20"/>
      <w:szCs w:val="20"/>
    </w:rPr>
  </w:style>
  <w:style w:type="paragraph" w:styleId="af6">
    <w:name w:val="Subtitle"/>
    <w:basedOn w:val="a"/>
    <w:next w:val="a"/>
    <w:link w:val="af7"/>
    <w:autoRedefine/>
    <w:uiPriority w:val="11"/>
    <w:qFormat/>
    <w:rsid w:val="00CD666B"/>
    <w:pPr>
      <w:widowControl/>
      <w:pBdr>
        <w:top w:val="nil"/>
        <w:left w:val="nil"/>
        <w:bottom w:val="nil"/>
        <w:right w:val="nil"/>
        <w:between w:val="nil"/>
        <w:bar w:val="nil"/>
      </w:pBdr>
      <w:spacing w:after="60" w:line="360" w:lineRule="auto"/>
      <w:jc w:val="center"/>
      <w:outlineLvl w:val="1"/>
    </w:pPr>
    <w:rPr>
      <w:rFonts w:eastAsia="Times New Roman" w:cs="Times New Roman"/>
      <w:b/>
      <w:i/>
      <w:iCs/>
      <w:kern w:val="0"/>
      <w:szCs w:val="24"/>
      <w:bdr w:val="nil"/>
      <w:lang w:val="it-IT" w:eastAsia="en-US"/>
    </w:rPr>
  </w:style>
  <w:style w:type="character" w:customStyle="1" w:styleId="af7">
    <w:name w:val="副標題 字元"/>
    <w:basedOn w:val="a0"/>
    <w:link w:val="af6"/>
    <w:uiPriority w:val="11"/>
    <w:rsid w:val="00CD666B"/>
    <w:rPr>
      <w:rFonts w:eastAsia="Times New Roman" w:cs="Times New Roman"/>
      <w:b/>
      <w:i/>
      <w:iCs/>
      <w:kern w:val="0"/>
      <w:szCs w:val="24"/>
      <w:bdr w:val="nil"/>
      <w:lang w:val="it-IT" w:eastAsia="en-US"/>
    </w:rPr>
  </w:style>
  <w:style w:type="paragraph" w:styleId="13">
    <w:name w:val="toc 1"/>
    <w:basedOn w:val="a"/>
    <w:next w:val="a"/>
    <w:autoRedefine/>
    <w:uiPriority w:val="39"/>
    <w:unhideWhenUsed/>
    <w:rsid w:val="00160C41"/>
    <w:pPr>
      <w:widowControl/>
      <w:pBdr>
        <w:top w:val="nil"/>
        <w:left w:val="nil"/>
        <w:bottom w:val="nil"/>
        <w:right w:val="nil"/>
        <w:between w:val="nil"/>
        <w:bar w:val="nil"/>
      </w:pBdr>
      <w:tabs>
        <w:tab w:val="right" w:leader="dot" w:pos="8296"/>
      </w:tabs>
      <w:spacing w:before="360"/>
      <w:jc w:val="distribute"/>
    </w:pPr>
    <w:rPr>
      <w:rFonts w:eastAsiaTheme="minorEastAsia" w:cs="Times New Roman"/>
      <w:b/>
      <w:caps/>
      <w:noProof/>
      <w:kern w:val="0"/>
      <w:szCs w:val="24"/>
      <w:bdr w:val="nil"/>
      <w:lang w:eastAsia="en-US"/>
    </w:rPr>
  </w:style>
  <w:style w:type="paragraph" w:styleId="22">
    <w:name w:val="toc 2"/>
    <w:basedOn w:val="a"/>
    <w:next w:val="a"/>
    <w:autoRedefine/>
    <w:uiPriority w:val="39"/>
    <w:unhideWhenUsed/>
    <w:rsid w:val="00160C41"/>
    <w:pPr>
      <w:widowControl/>
      <w:pBdr>
        <w:top w:val="nil"/>
        <w:left w:val="nil"/>
        <w:bottom w:val="nil"/>
        <w:right w:val="nil"/>
        <w:between w:val="nil"/>
        <w:bar w:val="nil"/>
      </w:pBdr>
      <w:spacing w:before="240"/>
    </w:pPr>
    <w:rPr>
      <w:rFonts w:asciiTheme="minorHAnsi" w:eastAsiaTheme="minorEastAsia" w:hAnsiTheme="minorHAnsi" w:cs="Times New Roman"/>
      <w:b/>
      <w:kern w:val="0"/>
      <w:sz w:val="20"/>
      <w:szCs w:val="20"/>
      <w:bdr w:val="nil"/>
      <w:lang w:eastAsia="en-US"/>
    </w:rPr>
  </w:style>
  <w:style w:type="paragraph" w:styleId="31">
    <w:name w:val="toc 3"/>
    <w:basedOn w:val="a"/>
    <w:next w:val="a"/>
    <w:autoRedefine/>
    <w:uiPriority w:val="39"/>
    <w:unhideWhenUsed/>
    <w:rsid w:val="00160C41"/>
    <w:pPr>
      <w:widowControl/>
      <w:pBdr>
        <w:top w:val="nil"/>
        <w:left w:val="nil"/>
        <w:bottom w:val="nil"/>
        <w:right w:val="nil"/>
        <w:between w:val="nil"/>
        <w:bar w:val="nil"/>
      </w:pBdr>
      <w:ind w:left="240"/>
    </w:pPr>
    <w:rPr>
      <w:rFonts w:asciiTheme="minorHAnsi" w:eastAsiaTheme="minorEastAsia" w:hAnsiTheme="minorHAnsi" w:cs="Times New Roman"/>
      <w:kern w:val="0"/>
      <w:sz w:val="20"/>
      <w:szCs w:val="20"/>
      <w:bdr w:val="nil"/>
      <w:lang w:eastAsia="en-US"/>
    </w:rPr>
  </w:style>
  <w:style w:type="paragraph" w:styleId="4">
    <w:name w:val="toc 4"/>
    <w:basedOn w:val="a"/>
    <w:next w:val="a"/>
    <w:autoRedefine/>
    <w:uiPriority w:val="39"/>
    <w:unhideWhenUsed/>
    <w:rsid w:val="00160C41"/>
    <w:pPr>
      <w:widowControl/>
      <w:pBdr>
        <w:top w:val="nil"/>
        <w:left w:val="nil"/>
        <w:bottom w:val="nil"/>
        <w:right w:val="nil"/>
        <w:between w:val="nil"/>
        <w:bar w:val="nil"/>
      </w:pBdr>
      <w:ind w:left="480"/>
    </w:pPr>
    <w:rPr>
      <w:rFonts w:asciiTheme="minorHAnsi" w:eastAsiaTheme="minorEastAsia" w:hAnsiTheme="minorHAnsi" w:cs="Times New Roman"/>
      <w:kern w:val="0"/>
      <w:sz w:val="20"/>
      <w:szCs w:val="20"/>
      <w:bdr w:val="nil"/>
      <w:lang w:eastAsia="en-US"/>
    </w:rPr>
  </w:style>
  <w:style w:type="paragraph" w:styleId="5">
    <w:name w:val="toc 5"/>
    <w:basedOn w:val="a"/>
    <w:next w:val="a"/>
    <w:autoRedefine/>
    <w:uiPriority w:val="39"/>
    <w:unhideWhenUsed/>
    <w:rsid w:val="00160C41"/>
    <w:pPr>
      <w:widowControl/>
      <w:pBdr>
        <w:top w:val="nil"/>
        <w:left w:val="nil"/>
        <w:bottom w:val="nil"/>
        <w:right w:val="nil"/>
        <w:between w:val="nil"/>
        <w:bar w:val="nil"/>
      </w:pBdr>
      <w:ind w:left="720"/>
    </w:pPr>
    <w:rPr>
      <w:rFonts w:asciiTheme="minorHAnsi" w:eastAsiaTheme="minorEastAsia" w:hAnsiTheme="minorHAnsi" w:cs="Times New Roman"/>
      <w:kern w:val="0"/>
      <w:sz w:val="20"/>
      <w:szCs w:val="20"/>
      <w:bdr w:val="nil"/>
      <w:lang w:eastAsia="en-US"/>
    </w:rPr>
  </w:style>
  <w:style w:type="paragraph" w:styleId="6">
    <w:name w:val="toc 6"/>
    <w:basedOn w:val="a"/>
    <w:next w:val="a"/>
    <w:autoRedefine/>
    <w:uiPriority w:val="39"/>
    <w:unhideWhenUsed/>
    <w:rsid w:val="00160C41"/>
    <w:pPr>
      <w:widowControl/>
      <w:pBdr>
        <w:top w:val="nil"/>
        <w:left w:val="nil"/>
        <w:bottom w:val="nil"/>
        <w:right w:val="nil"/>
        <w:between w:val="nil"/>
        <w:bar w:val="nil"/>
      </w:pBdr>
      <w:ind w:left="960"/>
    </w:pPr>
    <w:rPr>
      <w:rFonts w:asciiTheme="minorHAnsi" w:eastAsiaTheme="minorEastAsia" w:hAnsiTheme="minorHAnsi" w:cs="Times New Roman"/>
      <w:kern w:val="0"/>
      <w:sz w:val="20"/>
      <w:szCs w:val="20"/>
      <w:bdr w:val="nil"/>
      <w:lang w:eastAsia="en-US"/>
    </w:rPr>
  </w:style>
  <w:style w:type="paragraph" w:styleId="7">
    <w:name w:val="toc 7"/>
    <w:basedOn w:val="a"/>
    <w:next w:val="a"/>
    <w:autoRedefine/>
    <w:uiPriority w:val="39"/>
    <w:unhideWhenUsed/>
    <w:rsid w:val="00160C41"/>
    <w:pPr>
      <w:widowControl/>
      <w:pBdr>
        <w:top w:val="nil"/>
        <w:left w:val="nil"/>
        <w:bottom w:val="nil"/>
        <w:right w:val="nil"/>
        <w:between w:val="nil"/>
        <w:bar w:val="nil"/>
      </w:pBdr>
      <w:ind w:left="1200"/>
    </w:pPr>
    <w:rPr>
      <w:rFonts w:asciiTheme="minorHAnsi" w:eastAsiaTheme="minorEastAsia" w:hAnsiTheme="minorHAnsi" w:cs="Times New Roman"/>
      <w:kern w:val="0"/>
      <w:sz w:val="20"/>
      <w:szCs w:val="20"/>
      <w:bdr w:val="nil"/>
      <w:lang w:eastAsia="en-US"/>
    </w:rPr>
  </w:style>
  <w:style w:type="paragraph" w:styleId="8">
    <w:name w:val="toc 8"/>
    <w:basedOn w:val="a"/>
    <w:next w:val="a"/>
    <w:autoRedefine/>
    <w:uiPriority w:val="39"/>
    <w:unhideWhenUsed/>
    <w:rsid w:val="00160C41"/>
    <w:pPr>
      <w:widowControl/>
      <w:pBdr>
        <w:top w:val="nil"/>
        <w:left w:val="nil"/>
        <w:bottom w:val="nil"/>
        <w:right w:val="nil"/>
        <w:between w:val="nil"/>
        <w:bar w:val="nil"/>
      </w:pBdr>
      <w:ind w:left="1440"/>
    </w:pPr>
    <w:rPr>
      <w:rFonts w:asciiTheme="minorHAnsi" w:eastAsiaTheme="minorEastAsia" w:hAnsiTheme="minorHAnsi" w:cs="Times New Roman"/>
      <w:kern w:val="0"/>
      <w:sz w:val="20"/>
      <w:szCs w:val="20"/>
      <w:bdr w:val="nil"/>
      <w:lang w:eastAsia="en-US"/>
    </w:rPr>
  </w:style>
  <w:style w:type="paragraph" w:styleId="9">
    <w:name w:val="toc 9"/>
    <w:basedOn w:val="a"/>
    <w:next w:val="a"/>
    <w:autoRedefine/>
    <w:uiPriority w:val="39"/>
    <w:unhideWhenUsed/>
    <w:rsid w:val="00160C41"/>
    <w:pPr>
      <w:widowControl/>
      <w:pBdr>
        <w:top w:val="nil"/>
        <w:left w:val="nil"/>
        <w:bottom w:val="nil"/>
        <w:right w:val="nil"/>
        <w:between w:val="nil"/>
        <w:bar w:val="nil"/>
      </w:pBdr>
      <w:ind w:left="1680"/>
    </w:pPr>
    <w:rPr>
      <w:rFonts w:asciiTheme="minorHAnsi" w:eastAsiaTheme="minorEastAsia" w:hAnsiTheme="minorHAnsi" w:cs="Times New Roman"/>
      <w:kern w:val="0"/>
      <w:sz w:val="20"/>
      <w:szCs w:val="20"/>
      <w:bdr w:val="nil"/>
      <w:lang w:eastAsia="en-US"/>
    </w:rPr>
  </w:style>
  <w:style w:type="paragraph" w:styleId="af8">
    <w:name w:val="No Spacing"/>
    <w:uiPriority w:val="1"/>
    <w:qFormat/>
    <w:rsid w:val="00160C41"/>
    <w:pPr>
      <w:pBdr>
        <w:top w:val="nil"/>
        <w:left w:val="nil"/>
        <w:bottom w:val="nil"/>
        <w:right w:val="nil"/>
        <w:between w:val="nil"/>
        <w:bar w:val="nil"/>
      </w:pBdr>
    </w:pPr>
    <w:rPr>
      <w:rFonts w:eastAsiaTheme="minorEastAsia" w:cs="Times New Roman"/>
      <w:kern w:val="0"/>
      <w:szCs w:val="24"/>
      <w:bdr w:val="nil"/>
      <w:lang w:eastAsia="en-US"/>
    </w:rPr>
  </w:style>
  <w:style w:type="character" w:styleId="af9">
    <w:name w:val="FollowedHyperlink"/>
    <w:basedOn w:val="a0"/>
    <w:uiPriority w:val="99"/>
    <w:semiHidden/>
    <w:unhideWhenUsed/>
    <w:rsid w:val="00160C41"/>
    <w:rPr>
      <w:color w:val="800080" w:themeColor="followedHyperlink"/>
      <w:u w:val="single"/>
    </w:rPr>
  </w:style>
  <w:style w:type="paragraph" w:customStyle="1" w:styleId="Default">
    <w:name w:val="Default"/>
    <w:rsid w:val="00160C41"/>
    <w:pPr>
      <w:autoSpaceDE w:val="0"/>
      <w:autoSpaceDN w:val="0"/>
      <w:adjustRightInd w:val="0"/>
    </w:pPr>
    <w:rPr>
      <w:rFonts w:ascii="Frutiger LT Pro 57 Condensed" w:eastAsiaTheme="minorEastAsia" w:hAnsi="Frutiger LT Pro 57 Condensed" w:cs="Frutiger LT Pro 57 Condensed"/>
      <w:color w:val="000000"/>
      <w:kern w:val="0"/>
      <w:szCs w:val="24"/>
    </w:rPr>
  </w:style>
  <w:style w:type="character" w:customStyle="1" w:styleId="A30">
    <w:name w:val="A3"/>
    <w:uiPriority w:val="99"/>
    <w:rsid w:val="00160C41"/>
    <w:rPr>
      <w:rFonts w:cs="Frutiger LT Pro 57 Condensed"/>
      <w:color w:val="221E1F"/>
      <w:sz w:val="16"/>
      <w:szCs w:val="16"/>
    </w:rPr>
  </w:style>
  <w:style w:type="paragraph" w:customStyle="1" w:styleId="Normal1">
    <w:name w:val="Normal1"/>
    <w:rsid w:val="007E7F42"/>
    <w:pPr>
      <w:pBdr>
        <w:top w:val="nil"/>
        <w:left w:val="nil"/>
        <w:bottom w:val="nil"/>
        <w:right w:val="nil"/>
        <w:between w:val="nil"/>
        <w:bar w:val="nil"/>
      </w:pBdr>
    </w:pPr>
    <w:rPr>
      <w:rFonts w:eastAsia="Arial Unicode MS" w:cs="Arial Unicode MS"/>
      <w:color w:val="000000"/>
      <w:kern w:val="0"/>
      <w:szCs w:val="24"/>
      <w:u w:color="000000"/>
      <w:bdr w:val="nil"/>
    </w:rPr>
  </w:style>
  <w:style w:type="paragraph" w:customStyle="1" w:styleId="EndNoteBibliography">
    <w:name w:val="EndNote Bibliography"/>
    <w:rsid w:val="008B168D"/>
    <w:pPr>
      <w:pBdr>
        <w:top w:val="nil"/>
        <w:left w:val="nil"/>
        <w:bottom w:val="nil"/>
        <w:right w:val="nil"/>
        <w:between w:val="nil"/>
        <w:bar w:val="nil"/>
      </w:pBdr>
      <w:spacing w:after="200"/>
      <w:jc w:val="both"/>
    </w:pPr>
    <w:rPr>
      <w:rFonts w:eastAsia="Arial Unicode MS" w:cs="Times New Roman"/>
      <w:color w:val="000000"/>
      <w:kern w:val="0"/>
      <w:szCs w:val="24"/>
      <w:u w:color="000000"/>
      <w:bdr w:val="nil"/>
    </w:rPr>
  </w:style>
  <w:style w:type="paragraph" w:customStyle="1" w:styleId="EndNoteBibliographyTitle">
    <w:name w:val="EndNote Bibliography Title"/>
    <w:basedOn w:val="a"/>
    <w:link w:val="EndNoteBibliographyTitle0"/>
    <w:rsid w:val="008A715E"/>
    <w:pPr>
      <w:jc w:val="center"/>
    </w:pPr>
    <w:rPr>
      <w:rFonts w:cs="Times New Roman"/>
      <w:noProof/>
    </w:rPr>
  </w:style>
  <w:style w:type="character" w:customStyle="1" w:styleId="EndNoteBibliographyTitle0">
    <w:name w:val="EndNote Bibliography Title 字元"/>
    <w:basedOn w:val="a0"/>
    <w:link w:val="EndNoteBibliographyTitle"/>
    <w:rsid w:val="008A715E"/>
    <w:rPr>
      <w:rFonts w:cs="Times New Roman"/>
      <w:noProof/>
    </w:rPr>
  </w:style>
</w:styles>
</file>

<file path=word/webSettings.xml><?xml version="1.0" encoding="utf-8"?>
<w:webSettings xmlns:r="http://schemas.openxmlformats.org/officeDocument/2006/relationships" xmlns:w="http://schemas.openxmlformats.org/wordprocessingml/2006/main">
  <w:divs>
    <w:div w:id="8087152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4.tiff"/><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3.tiff"/><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tiff"/><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image" Target="media/image1.emf"/><Relationship Id="rId4" Type="http://schemas.openxmlformats.org/officeDocument/2006/relationships/settings" Target="settings.xml"/><Relationship Id="rId9" Type="http://schemas.openxmlformats.org/officeDocument/2006/relationships/hyperlink" Target="mailto:ckho@ntu.edu.tw" TargetMode="External"/><Relationship Id="rId14" Type="http://schemas.openxmlformats.org/officeDocument/2006/relationships/footer" Target="footer1.xm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6604113-8E5D-4CAE-86AB-654723C05A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48517</TotalTime>
  <Pages>28</Pages>
  <Words>9699</Words>
  <Characters>55288</Characters>
  <Application>Microsoft Office Word</Application>
  <DocSecurity>0</DocSecurity>
  <Lines>460</Lines>
  <Paragraphs>129</Paragraphs>
  <ScaleCrop>false</ScaleCrop>
  <HeadingPairs>
    <vt:vector size="2" baseType="variant">
      <vt:variant>
        <vt:lpstr>Title</vt:lpstr>
      </vt:variant>
      <vt:variant>
        <vt:i4>1</vt:i4>
      </vt:variant>
    </vt:vector>
  </HeadingPairs>
  <TitlesOfParts>
    <vt:vector size="1" baseType="lpstr">
      <vt:lpstr/>
    </vt:vector>
  </TitlesOfParts>
  <Company>ou</Company>
  <LinksUpToDate>false</LinksUpToDate>
  <CharactersWithSpaces>64858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cp:lastModifiedBy>
  <cp:revision>3095</cp:revision>
  <cp:lastPrinted>2019-08-13T17:17:00Z</cp:lastPrinted>
  <dcterms:created xsi:type="dcterms:W3CDTF">2016-01-31T08:21:00Z</dcterms:created>
  <dcterms:modified xsi:type="dcterms:W3CDTF">2020-02-15T07:01:00Z</dcterms:modified>
</cp:coreProperties>
</file>